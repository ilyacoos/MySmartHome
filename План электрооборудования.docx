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355F7" w14:textId="77777777" w:rsidR="00B25CB0" w:rsidRDefault="00320701">
      <w:pPr>
        <w:pStyle w:val="Heading11"/>
      </w:pPr>
      <w:r>
        <w:t>Принципиальная схема</w:t>
      </w:r>
    </w:p>
    <w:p w14:paraId="2FA5CB89" w14:textId="77777777" w:rsidR="00B25CB0" w:rsidRDefault="00320701">
      <w:r>
        <w:t>Объект подключен к силовой линии 3-х фазного напряжения 380 В.</w:t>
      </w:r>
    </w:p>
    <w:p w14:paraId="067E0257" w14:textId="77777777" w:rsidR="00B25CB0" w:rsidRDefault="00320701">
      <w:r>
        <w:t>Управление освещением осуществляется через импульсное реле.</w:t>
      </w:r>
    </w:p>
    <w:p w14:paraId="2B2C8698" w14:textId="77777777" w:rsidR="00B25CB0" w:rsidRDefault="00320701">
      <w:r>
        <w:t>Автомат общей защиты 20 А – 3-х фазный.</w:t>
      </w:r>
    </w:p>
    <w:p w14:paraId="66343787" w14:textId="77777777" w:rsidR="00B25CB0" w:rsidRDefault="00320701">
      <w:r>
        <w:t>Дифференциальное реле на розеточные группы – на ток утечки 30 мА.</w:t>
      </w:r>
    </w:p>
    <w:p w14:paraId="7C432CBA" w14:textId="77777777" w:rsidR="00B25CB0" w:rsidRDefault="00320701">
      <w:r>
        <w:t>Автомат электроплиты – 3-х фазный – 14 А.</w:t>
      </w:r>
    </w:p>
    <w:p w14:paraId="3817D0FC" w14:textId="77777777" w:rsidR="00B25CB0" w:rsidRDefault="00320701">
      <w:r>
        <w:t>Предусмотреть 2 распределительных щитка:</w:t>
      </w:r>
    </w:p>
    <w:p w14:paraId="04B91F4E" w14:textId="77777777" w:rsidR="00B25CB0" w:rsidRDefault="00320701">
      <w:r>
        <w:t>РЩ1</w:t>
      </w:r>
    </w:p>
    <w:tbl>
      <w:tblPr>
        <w:tblStyle w:val="TableGrid"/>
        <w:tblW w:w="8953" w:type="dxa"/>
        <w:jc w:val="center"/>
        <w:tblLook w:val="04A0" w:firstRow="1" w:lastRow="0" w:firstColumn="1" w:lastColumn="0" w:noHBand="0" w:noVBand="1"/>
      </w:tblPr>
      <w:tblGrid>
        <w:gridCol w:w="844"/>
        <w:gridCol w:w="843"/>
        <w:gridCol w:w="1190"/>
        <w:gridCol w:w="1799"/>
        <w:gridCol w:w="1635"/>
        <w:gridCol w:w="2642"/>
      </w:tblGrid>
      <w:tr w:rsidR="00B25CB0" w14:paraId="4F1F75FC" w14:textId="77777777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4CF298F3" w14:textId="77777777"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11E2832A" w14:textId="77777777"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190" w:type="dxa"/>
            <w:shd w:val="clear" w:color="auto" w:fill="D9D9D9" w:themeFill="background1" w:themeFillShade="D9"/>
            <w:tcMar>
              <w:left w:w="108" w:type="dxa"/>
            </w:tcMar>
          </w:tcPr>
          <w:p w14:paraId="39CE906A" w14:textId="77777777"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14:paraId="44870827" w14:textId="77777777"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14:paraId="0B508B40" w14:textId="77777777"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14:paraId="2BFAC9E1" w14:textId="77777777"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 w14:paraId="0B159A1C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4FE15B3" w14:textId="77777777" w:rsidR="00B25CB0" w:rsidRDefault="00320701">
            <w:pPr>
              <w:spacing w:after="0" w:line="240" w:lineRule="auto"/>
              <w:jc w:val="center"/>
            </w:pPr>
            <w:r>
              <w:t>1.1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22931CA4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1+2+3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00BE844B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(3-фаз)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27E5D404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7035BB8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16E28504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Варочная панель</w:t>
            </w:r>
          </w:p>
        </w:tc>
      </w:tr>
      <w:tr w:rsidR="00B25CB0" w14:paraId="4DC41D49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56C5EBBA" w14:textId="77777777" w:rsidR="00B25CB0" w:rsidRDefault="00320701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01F12A52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1BF146E9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23A1830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59BEB51D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043704E9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Стиральная машина</w:t>
            </w:r>
          </w:p>
        </w:tc>
      </w:tr>
      <w:tr w:rsidR="00B25CB0" w14:paraId="03CADF70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77A44DA9" w14:textId="77777777" w:rsidR="00B25CB0" w:rsidRDefault="00320701">
            <w:pPr>
              <w:spacing w:after="0" w:line="240" w:lineRule="auto"/>
              <w:jc w:val="center"/>
            </w:pPr>
            <w:r>
              <w:t>1.3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5444BEB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58217C91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7B4ACCE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0956246B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48BFDE95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Микроволновка</w:t>
            </w:r>
          </w:p>
        </w:tc>
      </w:tr>
      <w:tr w:rsidR="00B25CB0" w14:paraId="54A7C230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18EA6EFB" w14:textId="77777777" w:rsidR="00B25CB0" w:rsidRDefault="00320701">
            <w:pPr>
              <w:spacing w:after="0" w:line="240" w:lineRule="auto"/>
              <w:jc w:val="center"/>
            </w:pPr>
            <w:r>
              <w:t>1.4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4B05BDC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2CC10E78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0554DBB4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37D2E28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14607CFD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 w14:paraId="144DEF2C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42D181D4" w14:textId="77777777" w:rsidR="00B25CB0" w:rsidRDefault="00320701">
            <w:pPr>
              <w:spacing w:after="0" w:line="240" w:lineRule="auto"/>
              <w:jc w:val="center"/>
            </w:pPr>
            <w:r>
              <w:t>1.5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A6E8C69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7E0D95A5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6A32E4BB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D7DDBA3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205FBFCD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 кухни</w:t>
            </w:r>
          </w:p>
        </w:tc>
      </w:tr>
      <w:tr w:rsidR="00B25CB0" w14:paraId="00039947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0CDD1A58" w14:textId="77777777" w:rsidR="00B25CB0" w:rsidRDefault="00320701">
            <w:pPr>
              <w:spacing w:after="0" w:line="240" w:lineRule="auto"/>
              <w:jc w:val="center"/>
            </w:pPr>
            <w:r>
              <w:t>1.6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19484DA8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05D7D58A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4427C8C1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454D61BD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44AB7065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Розетка обогревателя</w:t>
            </w:r>
          </w:p>
        </w:tc>
      </w:tr>
      <w:tr w:rsidR="00B25CB0" w14:paraId="3303C2CE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251BF051" w14:textId="77777777" w:rsidR="00B25CB0" w:rsidRDefault="00320701">
            <w:pPr>
              <w:spacing w:after="0" w:line="240" w:lineRule="auto"/>
              <w:jc w:val="center"/>
            </w:pPr>
            <w:r>
              <w:t>1.7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3BDF1DC2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798563F7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0D590401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3,4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AFB44D9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048D124D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 w14:paraId="2A80259C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32552078" w14:textId="77777777" w:rsidR="00B25CB0" w:rsidRDefault="00320701">
            <w:pPr>
              <w:spacing w:after="0" w:line="240" w:lineRule="auto"/>
              <w:jc w:val="center"/>
            </w:pPr>
            <w:r>
              <w:t>1.8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06CB67F3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445F8C46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20953FB6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3,25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18B9DA46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15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2CF768E7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Духовка + вытяжка</w:t>
            </w:r>
          </w:p>
        </w:tc>
      </w:tr>
      <w:tr w:rsidR="00B25CB0" w14:paraId="0C360075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112F9449" w14:textId="77777777" w:rsidR="00B25CB0" w:rsidRDefault="00320701">
            <w:pPr>
              <w:spacing w:after="0" w:line="240" w:lineRule="auto"/>
              <w:jc w:val="center"/>
            </w:pPr>
            <w:r>
              <w:t>1.9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69587A5A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190" w:type="dxa"/>
            <w:shd w:val="clear" w:color="auto" w:fill="auto"/>
            <w:tcMar>
              <w:left w:w="108" w:type="dxa"/>
            </w:tcMar>
            <w:vAlign w:val="center"/>
          </w:tcPr>
          <w:p w14:paraId="025AB3A1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6CA9CE4C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1,6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495C3D43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72A70349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Освещение</w:t>
            </w:r>
          </w:p>
        </w:tc>
      </w:tr>
    </w:tbl>
    <w:p w14:paraId="0EBC4294" w14:textId="77777777" w:rsidR="00B25CB0" w:rsidRDefault="00B25CB0"/>
    <w:p w14:paraId="6752D279" w14:textId="77777777" w:rsidR="00B25CB0" w:rsidRDefault="00320701">
      <w:r>
        <w:t>РЩ2</w:t>
      </w:r>
    </w:p>
    <w:tbl>
      <w:tblPr>
        <w:tblStyle w:val="TableGrid"/>
        <w:tblW w:w="9094" w:type="dxa"/>
        <w:jc w:val="center"/>
        <w:tblLook w:val="04A0" w:firstRow="1" w:lastRow="0" w:firstColumn="1" w:lastColumn="0" w:noHBand="0" w:noVBand="1"/>
      </w:tblPr>
      <w:tblGrid>
        <w:gridCol w:w="844"/>
        <w:gridCol w:w="843"/>
        <w:gridCol w:w="1331"/>
        <w:gridCol w:w="1799"/>
        <w:gridCol w:w="1635"/>
        <w:gridCol w:w="2642"/>
      </w:tblGrid>
      <w:tr w:rsidR="00B25CB0" w14:paraId="243A437E" w14:textId="77777777">
        <w:trPr>
          <w:jc w:val="center"/>
        </w:trPr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6F615A53" w14:textId="77777777" w:rsidR="00B25CB0" w:rsidRDefault="00320701">
            <w:pPr>
              <w:spacing w:after="0" w:line="240" w:lineRule="auto"/>
              <w:jc w:val="center"/>
            </w:pPr>
            <w:r>
              <w:t>Номер АЗС</w:t>
            </w:r>
          </w:p>
        </w:tc>
        <w:tc>
          <w:tcPr>
            <w:tcW w:w="843" w:type="dxa"/>
            <w:shd w:val="clear" w:color="auto" w:fill="D9D9D9" w:themeFill="background1" w:themeFillShade="D9"/>
            <w:tcMar>
              <w:left w:w="108" w:type="dxa"/>
            </w:tcMar>
          </w:tcPr>
          <w:p w14:paraId="04D3115A" w14:textId="77777777" w:rsidR="00B25CB0" w:rsidRDefault="00320701">
            <w:pPr>
              <w:spacing w:after="0" w:line="240" w:lineRule="auto"/>
              <w:jc w:val="center"/>
            </w:pPr>
            <w:r>
              <w:t>Номер фазы</w:t>
            </w:r>
          </w:p>
        </w:tc>
        <w:tc>
          <w:tcPr>
            <w:tcW w:w="1331" w:type="dxa"/>
            <w:shd w:val="clear" w:color="auto" w:fill="D9D9D9" w:themeFill="background1" w:themeFillShade="D9"/>
            <w:tcMar>
              <w:left w:w="108" w:type="dxa"/>
            </w:tcMar>
          </w:tcPr>
          <w:p w14:paraId="304D4C17" w14:textId="77777777" w:rsidR="00B25CB0" w:rsidRDefault="00320701">
            <w:pPr>
              <w:spacing w:after="0" w:line="240" w:lineRule="auto"/>
              <w:jc w:val="center"/>
            </w:pPr>
            <w:r>
              <w:t>Ток уставки, А</w:t>
            </w:r>
          </w:p>
        </w:tc>
        <w:tc>
          <w:tcPr>
            <w:tcW w:w="1799" w:type="dxa"/>
            <w:shd w:val="clear" w:color="auto" w:fill="D9D9D9" w:themeFill="background1" w:themeFillShade="D9"/>
            <w:tcMar>
              <w:left w:w="108" w:type="dxa"/>
            </w:tcMar>
          </w:tcPr>
          <w:p w14:paraId="206CD025" w14:textId="77777777" w:rsidR="00B25CB0" w:rsidRDefault="00320701">
            <w:pPr>
              <w:spacing w:after="0" w:line="240" w:lineRule="auto"/>
              <w:jc w:val="center"/>
            </w:pPr>
            <w:r>
              <w:t>Предполагаемая нагрузка, кВт</w:t>
            </w:r>
          </w:p>
        </w:tc>
        <w:tc>
          <w:tcPr>
            <w:tcW w:w="1635" w:type="dxa"/>
            <w:shd w:val="clear" w:color="auto" w:fill="D9D9D9" w:themeFill="background1" w:themeFillShade="D9"/>
            <w:tcMar>
              <w:left w:w="108" w:type="dxa"/>
            </w:tcMar>
          </w:tcPr>
          <w:p w14:paraId="0979E15A" w14:textId="77777777" w:rsidR="00B25CB0" w:rsidRDefault="00320701">
            <w:pPr>
              <w:spacing w:after="0" w:line="240" w:lineRule="auto"/>
              <w:jc w:val="center"/>
            </w:pPr>
            <w:r>
              <w:t>Коэффициент спроса</w:t>
            </w:r>
          </w:p>
        </w:tc>
        <w:tc>
          <w:tcPr>
            <w:tcW w:w="2642" w:type="dxa"/>
            <w:shd w:val="clear" w:color="auto" w:fill="D9D9D9" w:themeFill="background1" w:themeFillShade="D9"/>
            <w:tcMar>
              <w:left w:w="108" w:type="dxa"/>
            </w:tcMar>
          </w:tcPr>
          <w:p w14:paraId="23C6FF3B" w14:textId="77777777" w:rsidR="00B25CB0" w:rsidRDefault="00320701">
            <w:pPr>
              <w:spacing w:after="0" w:line="240" w:lineRule="auto"/>
              <w:jc w:val="center"/>
            </w:pPr>
            <w:r>
              <w:t>Устройства</w:t>
            </w:r>
          </w:p>
        </w:tc>
      </w:tr>
      <w:tr w:rsidR="00B25CB0" w14:paraId="6C49CC69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6A3BF011" w14:textId="77777777" w:rsidR="00B25CB0" w:rsidRDefault="00320701">
            <w:pPr>
              <w:spacing w:after="0" w:line="240" w:lineRule="auto"/>
              <w:jc w:val="center"/>
            </w:pPr>
            <w:r>
              <w:t>2.1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1875BE54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7813638B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ADED332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7158D6D7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0,7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7836E05A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Водонагреватель  + джакузи</w:t>
            </w:r>
          </w:p>
        </w:tc>
      </w:tr>
      <w:tr w:rsidR="00B25CB0" w14:paraId="18C54EA9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6633D1C0" w14:textId="77777777" w:rsidR="00B25CB0" w:rsidRDefault="00320701">
            <w:pPr>
              <w:spacing w:after="0" w:line="240" w:lineRule="auto"/>
              <w:jc w:val="center"/>
              <w:rPr>
                <w:strike/>
              </w:rPr>
            </w:pPr>
            <w:r>
              <w:rPr>
                <w:strike/>
              </w:rPr>
              <w:t>2.2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6D02AB75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1A78993F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12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F9BD58A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85BC5D5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strike/>
                <w:color w:val="000000"/>
              </w:rPr>
            </w:pPr>
            <w:r>
              <w:rPr>
                <w:rFonts w:cs="Calibri"/>
                <w:strike/>
                <w:color w:val="000000"/>
              </w:rPr>
              <w:t>1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33C146C9" w14:textId="77777777" w:rsidR="00B25CB0" w:rsidRDefault="00B25CB0">
            <w:pPr>
              <w:spacing w:after="0" w:line="240" w:lineRule="auto"/>
              <w:rPr>
                <w:rFonts w:ascii="Calibri" w:hAnsi="Calibri" w:cs="Calibri"/>
                <w:strike/>
                <w:color w:val="000000"/>
              </w:rPr>
            </w:pPr>
          </w:p>
        </w:tc>
      </w:tr>
      <w:tr w:rsidR="00B25CB0" w14:paraId="33AB0D63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6467615D" w14:textId="77777777" w:rsidR="00B25CB0" w:rsidRDefault="00320701">
            <w:pPr>
              <w:spacing w:after="0" w:line="240" w:lineRule="auto"/>
              <w:jc w:val="center"/>
            </w:pPr>
            <w:r>
              <w:t>2.3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6D0F20EC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786EEC66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52701032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1,3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02A33D8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5E13AB9A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Подогрев пола</w:t>
            </w:r>
          </w:p>
        </w:tc>
      </w:tr>
      <w:tr w:rsidR="00B25CB0" w14:paraId="4DE7A847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442D4BA8" w14:textId="77777777" w:rsidR="00B25CB0" w:rsidRDefault="00320701">
            <w:pPr>
              <w:spacing w:after="0" w:line="240" w:lineRule="auto"/>
              <w:jc w:val="center"/>
            </w:pPr>
            <w:r>
              <w:t>2.4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18BC4AD1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0A8F0527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2BC558C0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2,2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4CEA7E56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5AFD991C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Кондиционер</w:t>
            </w:r>
          </w:p>
        </w:tc>
      </w:tr>
      <w:tr w:rsidR="00B25CB0" w14:paraId="17A38F4A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4B2F9537" w14:textId="77777777" w:rsidR="00B25CB0" w:rsidRDefault="00320701">
            <w:pPr>
              <w:spacing w:after="0" w:line="240" w:lineRule="auto"/>
              <w:jc w:val="center"/>
            </w:pPr>
            <w:r>
              <w:t>2.5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B7C4E9F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6AE11C53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16 (диф.)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59089203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3,51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38D672A7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15F94A49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Розеточная группа</w:t>
            </w:r>
          </w:p>
        </w:tc>
      </w:tr>
      <w:tr w:rsidR="00B25CB0" w14:paraId="7CB8C65B" w14:textId="77777777">
        <w:trPr>
          <w:jc w:val="center"/>
        </w:trPr>
        <w:tc>
          <w:tcPr>
            <w:tcW w:w="843" w:type="dxa"/>
            <w:shd w:val="clear" w:color="auto" w:fill="auto"/>
            <w:tcMar>
              <w:left w:w="108" w:type="dxa"/>
            </w:tcMar>
          </w:tcPr>
          <w:p w14:paraId="78BCC945" w14:textId="77777777" w:rsidR="00B25CB0" w:rsidRDefault="00320701">
            <w:pPr>
              <w:spacing w:after="0" w:line="240" w:lineRule="auto"/>
              <w:jc w:val="center"/>
            </w:pPr>
            <w:r>
              <w:t>2.6</w:t>
            </w:r>
          </w:p>
        </w:tc>
        <w:tc>
          <w:tcPr>
            <w:tcW w:w="843" w:type="dxa"/>
            <w:shd w:val="clear" w:color="auto" w:fill="auto"/>
            <w:tcMar>
              <w:left w:w="108" w:type="dxa"/>
            </w:tcMar>
            <w:vAlign w:val="center"/>
          </w:tcPr>
          <w:p w14:paraId="7D824F87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331" w:type="dxa"/>
            <w:shd w:val="clear" w:color="auto" w:fill="auto"/>
            <w:tcMar>
              <w:left w:w="108" w:type="dxa"/>
            </w:tcMar>
            <w:vAlign w:val="center"/>
          </w:tcPr>
          <w:p w14:paraId="0B31EACD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12</w:t>
            </w:r>
          </w:p>
        </w:tc>
        <w:tc>
          <w:tcPr>
            <w:tcW w:w="1799" w:type="dxa"/>
            <w:shd w:val="clear" w:color="auto" w:fill="auto"/>
            <w:tcMar>
              <w:left w:w="108" w:type="dxa"/>
            </w:tcMar>
            <w:vAlign w:val="center"/>
          </w:tcPr>
          <w:p w14:paraId="15097E96" w14:textId="77777777" w:rsidR="00B25CB0" w:rsidRDefault="0032070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1,08</w:t>
            </w:r>
          </w:p>
        </w:tc>
        <w:tc>
          <w:tcPr>
            <w:tcW w:w="1635" w:type="dxa"/>
            <w:shd w:val="clear" w:color="auto" w:fill="auto"/>
            <w:tcMar>
              <w:left w:w="108" w:type="dxa"/>
            </w:tcMar>
            <w:vAlign w:val="center"/>
          </w:tcPr>
          <w:p w14:paraId="2849F83E" w14:textId="77777777" w:rsidR="00B25CB0" w:rsidRDefault="00320701">
            <w:pPr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14</w:t>
            </w:r>
          </w:p>
        </w:tc>
        <w:tc>
          <w:tcPr>
            <w:tcW w:w="2642" w:type="dxa"/>
            <w:shd w:val="clear" w:color="auto" w:fill="auto"/>
            <w:tcMar>
              <w:left w:w="108" w:type="dxa"/>
            </w:tcMar>
            <w:vAlign w:val="center"/>
          </w:tcPr>
          <w:p w14:paraId="38C51B65" w14:textId="77777777" w:rsidR="00B25CB0" w:rsidRDefault="00320701">
            <w:pPr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cs="Calibri"/>
                <w:color w:val="000000"/>
              </w:rPr>
              <w:t>Осветители</w:t>
            </w:r>
          </w:p>
        </w:tc>
      </w:tr>
    </w:tbl>
    <w:p w14:paraId="579E9B00" w14:textId="77777777" w:rsidR="00B25CB0" w:rsidRDefault="00320701">
      <w:r>
        <w:t>Между щитками проложить трассы:</w:t>
      </w:r>
    </w:p>
    <w:p w14:paraId="7AAD3845" w14:textId="77777777" w:rsidR="00B25CB0" w:rsidRDefault="00320701">
      <w:pPr>
        <w:pStyle w:val="ListParagraph"/>
        <w:numPr>
          <w:ilvl w:val="0"/>
          <w:numId w:val="1"/>
        </w:numPr>
      </w:pPr>
      <w:r>
        <w:t>Силовая 2 фазы + ноль + земля</w:t>
      </w:r>
    </w:p>
    <w:p w14:paraId="6254B722" w14:textId="77777777" w:rsidR="00B25CB0" w:rsidRDefault="00320701">
      <w:pPr>
        <w:pStyle w:val="ListParagraph"/>
        <w:numPr>
          <w:ilvl w:val="0"/>
          <w:numId w:val="1"/>
        </w:numPr>
      </w:pPr>
      <w:r>
        <w:rPr>
          <w:lang w:val="en-US"/>
        </w:rPr>
        <w:t xml:space="preserve">UTP – </w:t>
      </w:r>
      <w:r>
        <w:t>3 линии</w:t>
      </w:r>
    </w:p>
    <w:p w14:paraId="67028E28" w14:textId="77777777" w:rsidR="00B25CB0" w:rsidRDefault="00320701">
      <w:pPr>
        <w:pStyle w:val="ListParagraph"/>
        <w:numPr>
          <w:ilvl w:val="0"/>
          <w:numId w:val="1"/>
        </w:numPr>
      </w:pPr>
      <w:r>
        <w:t>ТВ кабель</w:t>
      </w:r>
    </w:p>
    <w:p w14:paraId="68148991" w14:textId="77777777" w:rsidR="00B25CB0" w:rsidRDefault="00320701">
      <w:pPr>
        <w:pStyle w:val="ListParagraph"/>
        <w:numPr>
          <w:ilvl w:val="0"/>
          <w:numId w:val="1"/>
        </w:numPr>
      </w:pPr>
      <w:r>
        <w:t>4 х J-Y(ST)Y</w:t>
      </w:r>
    </w:p>
    <w:p w14:paraId="76EE753C" w14:textId="77777777"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14:paraId="35147EC6" w14:textId="77777777" w:rsidR="00B25CB0" w:rsidRDefault="00B25CB0">
      <w:r>
        <w:object w:dxaOrig="7622" w:dyaOrig="6042" w14:anchorId="4A76E5B1">
          <v:shape id="ole_rId2" o:spid="_x0000_i1025" style="width:672pt;height:533.25pt" coordsize="" o:spt="100" adj="0,,0" path="" stroked="f">
            <v:stroke joinstyle="miter"/>
            <v:imagedata r:id="rId6" o:title=""/>
            <v:formulas/>
            <v:path o:connecttype="segments"/>
          </v:shape>
          <o:OLEObject Type="Embed" ProgID="Visio.Drawing.11" ShapeID="ole_rId2" DrawAspect="Content" ObjectID="_1698306245" r:id="rId7"/>
        </w:object>
      </w:r>
    </w:p>
    <w:p w14:paraId="6E50550F" w14:textId="77777777" w:rsidR="00B25CB0" w:rsidRDefault="00320701">
      <w:pPr>
        <w:rPr>
          <w:lang w:val="en-US"/>
        </w:rPr>
      </w:pPr>
      <w:r>
        <w:lastRenderedPageBreak/>
        <w:tab/>
      </w:r>
      <w:r w:rsidR="00B25CB0">
        <w:object w:dxaOrig="6885" w:dyaOrig="6042" w14:anchorId="4E56A4EC">
          <v:shape id="ole_rId4" o:spid="_x0000_i1026" style="width:607.5pt;height:533.25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Visio.Drawing.11" ShapeID="ole_rId4" DrawAspect="Content" ObjectID="_1698306246" r:id="rId9"/>
        </w:object>
      </w:r>
    </w:p>
    <w:p w14:paraId="1ADC0634" w14:textId="77777777" w:rsidR="00B25CB0" w:rsidRDefault="00320701">
      <w:pPr>
        <w:pStyle w:val="Heading11"/>
        <w:rPr>
          <w:lang w:val="en-US"/>
        </w:rPr>
      </w:pPr>
      <w:r>
        <w:lastRenderedPageBreak/>
        <w:t xml:space="preserve">Реле </w:t>
      </w:r>
      <w:r>
        <w:rPr>
          <w:lang w:val="en-US"/>
        </w:rPr>
        <w:t>Eaton</w:t>
      </w:r>
    </w:p>
    <w:p w14:paraId="05E6C625" w14:textId="77777777" w:rsidR="00B25CB0" w:rsidRDefault="00320701">
      <w:pPr>
        <w:pStyle w:val="Heading21"/>
        <w:rPr>
          <w:lang w:val="en-US"/>
        </w:rPr>
      </w:pPr>
      <w:r>
        <w:rPr>
          <w:lang w:val="en-US"/>
        </w:rPr>
        <w:t>(1)</w:t>
      </w:r>
    </w:p>
    <w:tbl>
      <w:tblPr>
        <w:tblStyle w:val="TableGrid"/>
        <w:tblW w:w="16209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74"/>
        <w:gridCol w:w="675"/>
        <w:gridCol w:w="675"/>
        <w:gridCol w:w="675"/>
        <w:gridCol w:w="675"/>
        <w:gridCol w:w="675"/>
        <w:gridCol w:w="675"/>
        <w:gridCol w:w="675"/>
        <w:gridCol w:w="676"/>
        <w:gridCol w:w="676"/>
        <w:gridCol w:w="676"/>
        <w:gridCol w:w="675"/>
        <w:gridCol w:w="676"/>
        <w:gridCol w:w="676"/>
        <w:gridCol w:w="676"/>
        <w:gridCol w:w="676"/>
        <w:gridCol w:w="675"/>
        <w:gridCol w:w="675"/>
        <w:gridCol w:w="676"/>
        <w:gridCol w:w="676"/>
        <w:gridCol w:w="675"/>
        <w:gridCol w:w="676"/>
        <w:gridCol w:w="676"/>
        <w:gridCol w:w="674"/>
      </w:tblGrid>
      <w:tr w:rsidR="00B25CB0" w14:paraId="6A558386" w14:textId="77777777" w:rsidTr="00D7321F"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014C375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3F3931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25DCF3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33E24BD7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B84440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C33BBD4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7B99FB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472FFD87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71DEEA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25A130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498C585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73DE2800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CB17A0B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FA3BD2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379C741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81F2214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2D6B0CD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7ED78690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D523DF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71F3BA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440BEE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2E95F9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E05075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41F836A7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B25CB0" w:rsidRPr="006258AC" w14:paraId="2D077243" w14:textId="77777777" w:rsidTr="00D7321F"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6DA3AA3B" w14:textId="77777777" w:rsidR="00B25CB0" w:rsidRPr="006258AC" w:rsidRDefault="006258AC" w:rsidP="006258AC">
            <w:pPr>
              <w:spacing w:after="0" w:line="240" w:lineRule="auto"/>
              <w:rPr>
                <w:sz w:val="16"/>
                <w:lang w:val="en-US"/>
              </w:rPr>
            </w:pPr>
            <w:r w:rsidRPr="006258AC">
              <w:rPr>
                <w:sz w:val="16"/>
                <w:lang w:val="en-US"/>
              </w:rPr>
              <w:t>LOB-</w:t>
            </w:r>
            <w:r>
              <w:rPr>
                <w:sz w:val="16"/>
                <w:lang w:val="en-US"/>
              </w:rPr>
              <w:t>3-1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3AC6919F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LOB-3-2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ECD41B9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LOB-3-3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535F428D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KCH-2-1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8890E3E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KCH-2-2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CF40D09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KCH-2-3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09A4C1B4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0A7C90C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FD87CBF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F366561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64DC2AB4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D5F2DF4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LOB-2-4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772DF6D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CF2471F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KCH-1-2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59F20BE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4B7E082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LIV-2-2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D2C99A5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LIV-2-3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530F0E2E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LIV-1-1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039FE03E" w14:textId="77777777" w:rsidR="00B25CB0" w:rsidRPr="006258AC" w:rsidRDefault="006258AC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LIV-1-2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276A62B9" w14:textId="77777777" w:rsidR="00B25CB0" w:rsidRPr="006258AC" w:rsidRDefault="0032070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BELL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375A0F86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151269FD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7E78CE5F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7B920CF1" w14:textId="77777777" w:rsidR="00B25CB0" w:rsidRPr="006258AC" w:rsidRDefault="00B25CB0">
            <w:pPr>
              <w:spacing w:after="0" w:line="240" w:lineRule="auto"/>
              <w:rPr>
                <w:sz w:val="16"/>
                <w:lang w:val="en-US"/>
              </w:rPr>
            </w:pPr>
          </w:p>
        </w:tc>
      </w:tr>
      <w:tr w:rsidR="00B25CB0" w14:paraId="37006610" w14:textId="77777777" w:rsidTr="00D7321F">
        <w:tc>
          <w:tcPr>
            <w:tcW w:w="1349" w:type="dxa"/>
            <w:gridSpan w:val="2"/>
            <w:shd w:val="clear" w:color="auto" w:fill="auto"/>
            <w:tcMar>
              <w:left w:w="108" w:type="dxa"/>
            </w:tcMar>
          </w:tcPr>
          <w:p w14:paraId="11B73FC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E172537" w14:textId="78315C81" w:rsidR="00B25CB0" w:rsidRPr="00D7321F" w:rsidRDefault="00320701">
            <w:pPr>
              <w:spacing w:after="0" w:line="240" w:lineRule="auto"/>
              <w:rPr>
                <w:rPrChange w:id="0" w:author="Ilya G" w:date="2021-11-13T10:57:00Z">
                  <w:rPr>
                    <w:lang w:val="en-US"/>
                  </w:rPr>
                </w:rPrChange>
              </w:rPr>
            </w:pPr>
            <w:r>
              <w:rPr>
                <w:lang w:val="en-US"/>
              </w:rPr>
              <w:t>Q2</w:t>
            </w:r>
            <w:ins w:id="1" w:author="Ilya G" w:date="2021-11-13T10:57:00Z">
              <w:r w:rsidR="00D7321F">
                <w:t xml:space="preserve"> (залипает)</w:t>
              </w:r>
            </w:ins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18FB79F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2838B9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0B8E1D6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660AEF8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4C950413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0BCA343B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742816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7D6BB25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27A6D1D0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5CBD03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D7321F" w14:paraId="025B5359" w14:textId="77777777" w:rsidTr="00D7321F">
        <w:tc>
          <w:tcPr>
            <w:tcW w:w="1349" w:type="dxa"/>
            <w:gridSpan w:val="2"/>
            <w:shd w:val="clear" w:color="auto" w:fill="auto"/>
            <w:tcMar>
              <w:left w:w="108" w:type="dxa"/>
            </w:tcMar>
          </w:tcPr>
          <w:p w14:paraId="25584C9B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KCH-MAIN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77F9326" w14:textId="2B9E0256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del w:id="2" w:author="Ilya G" w:date="2021-11-13T10:57:00Z">
              <w:r w:rsidDel="00D7321F">
                <w:rPr>
                  <w:lang w:val="en-US"/>
                </w:rPr>
                <w:delText>LOB-MAIN</w:delText>
              </w:r>
            </w:del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43D0588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LIV-MAIN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3409D506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FIRE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783E1DDE" w14:textId="5511E4AA" w:rsidR="00D7321F" w:rsidRDefault="00D7321F" w:rsidP="00D7321F">
            <w:pPr>
              <w:spacing w:after="0" w:line="240" w:lineRule="auto"/>
            </w:pPr>
            <w:ins w:id="3" w:author="Ilya G" w:date="2021-11-13T10:57:00Z">
              <w:r>
                <w:rPr>
                  <w:lang w:val="en-US"/>
                </w:rPr>
                <w:t>LOB-MAIN</w:t>
              </w:r>
            </w:ins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020CD3ED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BELL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412ACB64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KCH-BRA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21C9A030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KCH-TAB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4F130849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KCH-ILUM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2831B0DD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LOB-PIL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155AC7AF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LIV-FRONT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56AB3D4B" w14:textId="77777777" w:rsidR="00D7321F" w:rsidRPr="005528AA" w:rsidRDefault="00D7321F" w:rsidP="00D7321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LIV-REAR</w:t>
            </w:r>
          </w:p>
        </w:tc>
      </w:tr>
      <w:tr w:rsidR="00D7321F" w14:paraId="556D3030" w14:textId="77777777" w:rsidTr="00D7321F">
        <w:tc>
          <w:tcPr>
            <w:tcW w:w="1349" w:type="dxa"/>
            <w:gridSpan w:val="2"/>
            <w:shd w:val="clear" w:color="auto" w:fill="auto"/>
            <w:tcMar>
              <w:left w:w="108" w:type="dxa"/>
            </w:tcMar>
          </w:tcPr>
          <w:p w14:paraId="04991C6E" w14:textId="77777777" w:rsidR="00D7321F" w:rsidRDefault="00D7321F" w:rsidP="00D7321F">
            <w:pPr>
              <w:spacing w:after="0" w:line="240" w:lineRule="auto"/>
            </w:pPr>
            <w:r>
              <w:t>Кухня / общий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0E46A0E" w14:textId="1121A17D" w:rsidR="00D7321F" w:rsidRDefault="00D7321F" w:rsidP="00D7321F">
            <w:pPr>
              <w:spacing w:after="0" w:line="240" w:lineRule="auto"/>
            </w:pPr>
            <w:del w:id="4" w:author="Ilya G" w:date="2021-11-13T10:57:00Z">
              <w:r w:rsidDel="00D7321F">
                <w:delText>Коридор / центр</w:delText>
              </w:r>
            </w:del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55C54722" w14:textId="77777777" w:rsidR="00D7321F" w:rsidRDefault="00D7321F" w:rsidP="00D7321F">
            <w:pPr>
              <w:spacing w:after="0" w:line="240" w:lineRule="auto"/>
            </w:pPr>
            <w:r>
              <w:t>Гостиная / центр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C46CCCF" w14:textId="77777777" w:rsidR="00D7321F" w:rsidRDefault="00D7321F" w:rsidP="00D7321F">
            <w:pPr>
              <w:spacing w:after="0" w:line="240" w:lineRule="auto"/>
            </w:pPr>
            <w:r>
              <w:t>Камин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132BD700" w14:textId="523CFE3E" w:rsidR="00D7321F" w:rsidRDefault="00D7321F" w:rsidP="00D7321F">
            <w:pPr>
              <w:spacing w:after="0" w:line="240" w:lineRule="auto"/>
            </w:pPr>
            <w:ins w:id="5" w:author="Ilya G" w:date="2021-11-13T10:57:00Z">
              <w:r>
                <w:t>Коридор / центр</w:t>
              </w:r>
            </w:ins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13E3DE83" w14:textId="77777777" w:rsidR="00D7321F" w:rsidRDefault="00D7321F" w:rsidP="00D7321F">
            <w:pPr>
              <w:spacing w:after="0" w:line="240" w:lineRule="auto"/>
            </w:pPr>
            <w:r>
              <w:t>Звонок</w:t>
            </w:r>
          </w:p>
          <w:p w14:paraId="27DC1451" w14:textId="77777777" w:rsidR="00D7321F" w:rsidRDefault="00D7321F" w:rsidP="00D7321F">
            <w:pPr>
              <w:spacing w:after="0" w:line="240" w:lineRule="auto"/>
            </w:pPr>
          </w:p>
          <w:p w14:paraId="41044144" w14:textId="77777777" w:rsidR="00D7321F" w:rsidRDefault="00D7321F" w:rsidP="00D7321F">
            <w:pPr>
              <w:spacing w:after="0" w:line="240" w:lineRule="auto"/>
            </w:pPr>
            <w:r>
              <w:t>(Кухня / тёплый пол - ?)</w:t>
            </w:r>
          </w:p>
          <w:p w14:paraId="5B489F60" w14:textId="77777777" w:rsidR="00D7321F" w:rsidRDefault="00D7321F" w:rsidP="00D7321F">
            <w:pPr>
              <w:spacing w:after="0" w:line="240" w:lineRule="auto"/>
            </w:pP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0C16FF45" w14:textId="77777777" w:rsidR="00D7321F" w:rsidRDefault="00D7321F" w:rsidP="00D7321F">
            <w:pPr>
              <w:spacing w:after="0" w:line="240" w:lineRule="auto"/>
            </w:pPr>
            <w:r>
              <w:t>Кухня / стол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694BA1ED" w14:textId="77777777" w:rsidR="00D7321F" w:rsidRDefault="00D7321F" w:rsidP="00D7321F">
            <w:pPr>
              <w:spacing w:after="0" w:line="240" w:lineRule="auto"/>
            </w:pPr>
            <w:r>
              <w:t>Кухня / раб.зона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158FF337" w14:textId="77777777" w:rsidR="00D7321F" w:rsidRDefault="00D7321F" w:rsidP="00D7321F">
            <w:pPr>
              <w:spacing w:after="0" w:line="240" w:lineRule="auto"/>
            </w:pPr>
            <w:r>
              <w:t>Кухня / декор</w:t>
            </w:r>
          </w:p>
        </w:tc>
        <w:tc>
          <w:tcPr>
            <w:tcW w:w="1352" w:type="dxa"/>
            <w:gridSpan w:val="2"/>
            <w:shd w:val="clear" w:color="auto" w:fill="auto"/>
            <w:tcMar>
              <w:left w:w="108" w:type="dxa"/>
            </w:tcMar>
          </w:tcPr>
          <w:p w14:paraId="4E7250F5" w14:textId="77777777" w:rsidR="00D7321F" w:rsidRDefault="00D7321F" w:rsidP="00D7321F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51" w:type="dxa"/>
            <w:gridSpan w:val="2"/>
            <w:shd w:val="clear" w:color="auto" w:fill="auto"/>
            <w:tcMar>
              <w:left w:w="108" w:type="dxa"/>
            </w:tcMar>
          </w:tcPr>
          <w:p w14:paraId="1298A7E4" w14:textId="77777777" w:rsidR="00D7321F" w:rsidRDefault="00D7321F" w:rsidP="00D7321F">
            <w:pPr>
              <w:spacing w:after="0" w:line="240" w:lineRule="auto"/>
            </w:pPr>
            <w:r>
              <w:t>Гостиная / фронт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056D83FD" w14:textId="77777777" w:rsidR="00D7321F" w:rsidRDefault="00D7321F" w:rsidP="00D7321F">
            <w:pPr>
              <w:spacing w:after="0" w:line="240" w:lineRule="auto"/>
            </w:pPr>
            <w:r>
              <w:t>Гостиная / тыл</w:t>
            </w:r>
          </w:p>
        </w:tc>
      </w:tr>
    </w:tbl>
    <w:p w14:paraId="58DE92E1" w14:textId="77777777" w:rsidR="00B25CB0" w:rsidRDefault="00B25CB0">
      <w:pPr>
        <w:rPr>
          <w:lang w:val="en-US"/>
        </w:rPr>
      </w:pPr>
    </w:p>
    <w:p w14:paraId="6DB59BBA" w14:textId="77777777" w:rsidR="00B25CB0" w:rsidRDefault="00320701">
      <w:pPr>
        <w:pStyle w:val="Heading21"/>
        <w:rPr>
          <w:lang w:val="en-US"/>
        </w:rPr>
      </w:pPr>
      <w:r>
        <w:rPr>
          <w:lang w:val="en-US"/>
        </w:rPr>
        <w:t>(2)</w:t>
      </w:r>
    </w:p>
    <w:tbl>
      <w:tblPr>
        <w:tblStyle w:val="TableGrid"/>
        <w:tblW w:w="1620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71"/>
        <w:gridCol w:w="672"/>
        <w:gridCol w:w="673"/>
        <w:gridCol w:w="672"/>
        <w:gridCol w:w="670"/>
        <w:gridCol w:w="669"/>
        <w:gridCol w:w="707"/>
        <w:gridCol w:w="707"/>
        <w:gridCol w:w="671"/>
        <w:gridCol w:w="673"/>
        <w:gridCol w:w="671"/>
        <w:gridCol w:w="671"/>
        <w:gridCol w:w="673"/>
        <w:gridCol w:w="671"/>
        <w:gridCol w:w="673"/>
        <w:gridCol w:w="671"/>
        <w:gridCol w:w="674"/>
        <w:gridCol w:w="673"/>
        <w:gridCol w:w="676"/>
        <w:gridCol w:w="675"/>
        <w:gridCol w:w="672"/>
        <w:gridCol w:w="675"/>
        <w:gridCol w:w="675"/>
        <w:gridCol w:w="672"/>
      </w:tblGrid>
      <w:tr w:rsidR="00B25CB0" w14:paraId="16D02680" w14:textId="77777777" w:rsidTr="001E12D6"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6B240E2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6140CBDB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0DD985F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6CF56D2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I4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1E689CB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I5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2E514A4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I6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14:paraId="7F9BADA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I7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14:paraId="1260F4E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I8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2C9FD553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I9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0AC7ACB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I10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2939C0F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I11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27ACD7C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I12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2CDF373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0A56738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319BCD0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41145E9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457E1F7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R5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28A4385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R6</w:t>
            </w: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5D4D01A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R7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6E44862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R8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55DB925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R9</w:t>
            </w: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38AA79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R10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594B3ED7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R11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36B69DCA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R12</w:t>
            </w:r>
          </w:p>
        </w:tc>
      </w:tr>
      <w:tr w:rsidR="001E12D6" w:rsidRPr="001E12D6" w14:paraId="7838B910" w14:textId="77777777" w:rsidTr="001E12D6"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4A61C75A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2429B325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BED-1-2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6ECA580C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BED-1-3</w:t>
            </w: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63A0BABF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28290AEE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BED-2-2</w:t>
            </w: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49950242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BED-2-3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14:paraId="748487D9" w14:textId="77777777"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SNS-BTH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14:paraId="1B5C82ED" w14:textId="77777777" w:rsidR="001E12D6" w:rsidRPr="001E12D6" w:rsidRDefault="009E08F3" w:rsidP="009E08F3">
            <w:pPr>
              <w:spacing w:after="0" w:line="240" w:lineRule="auto"/>
              <w:ind w:left="-56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SNS-TOIL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47177193" w14:textId="77777777"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BED-3-1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696CE612" w14:textId="77777777"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BED-3-2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11C3404C" w14:textId="77777777"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0A864B7A" w14:textId="77777777" w:rsidR="001E12D6" w:rsidRPr="001E12D6" w:rsidRDefault="009E08F3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BED-3-4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5D0A2CB5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LOB-1-1</w:t>
            </w:r>
          </w:p>
        </w:tc>
        <w:tc>
          <w:tcPr>
            <w:tcW w:w="670" w:type="dxa"/>
            <w:shd w:val="clear" w:color="auto" w:fill="auto"/>
            <w:tcMar>
              <w:left w:w="108" w:type="dxa"/>
            </w:tcMar>
          </w:tcPr>
          <w:p w14:paraId="6A620E18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4EC38F9A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LOB-1-3</w:t>
            </w:r>
          </w:p>
        </w:tc>
        <w:tc>
          <w:tcPr>
            <w:tcW w:w="671" w:type="dxa"/>
            <w:shd w:val="clear" w:color="auto" w:fill="auto"/>
            <w:tcMar>
              <w:left w:w="108" w:type="dxa"/>
            </w:tcMar>
          </w:tcPr>
          <w:p w14:paraId="3F68DB77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BLC-1</w:t>
            </w: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34B839E0" w14:textId="77777777" w:rsidR="001E12D6" w:rsidRPr="001E12D6" w:rsidRDefault="00753621">
            <w:pPr>
              <w:spacing w:after="0" w:line="240" w:lineRule="auto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BLC-2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A911175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6" w:type="dxa"/>
            <w:shd w:val="clear" w:color="auto" w:fill="auto"/>
            <w:tcMar>
              <w:left w:w="108" w:type="dxa"/>
            </w:tcMar>
          </w:tcPr>
          <w:p w14:paraId="4A576921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1668F69A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53C91CBA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56000E8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2F0FAF5B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  <w:tc>
          <w:tcPr>
            <w:tcW w:w="669" w:type="dxa"/>
            <w:shd w:val="clear" w:color="auto" w:fill="auto"/>
            <w:tcMar>
              <w:left w:w="108" w:type="dxa"/>
            </w:tcMar>
          </w:tcPr>
          <w:p w14:paraId="07C6FF31" w14:textId="77777777" w:rsidR="001E12D6" w:rsidRPr="001E12D6" w:rsidRDefault="001E12D6">
            <w:pPr>
              <w:spacing w:after="0" w:line="240" w:lineRule="auto"/>
              <w:rPr>
                <w:sz w:val="16"/>
                <w:lang w:val="en-US"/>
              </w:rPr>
            </w:pPr>
          </w:p>
        </w:tc>
      </w:tr>
      <w:tr w:rsidR="00B25CB0" w14:paraId="7AD58322" w14:textId="77777777" w:rsidTr="001E12D6">
        <w:tc>
          <w:tcPr>
            <w:tcW w:w="2019" w:type="dxa"/>
            <w:gridSpan w:val="3"/>
            <w:shd w:val="clear" w:color="auto" w:fill="auto"/>
            <w:tcMar>
              <w:left w:w="108" w:type="dxa"/>
            </w:tcMar>
          </w:tcPr>
          <w:p w14:paraId="332098D8" w14:textId="77777777" w:rsidR="00B25CB0" w:rsidRDefault="00320701">
            <w:pPr>
              <w:spacing w:after="0" w:line="240" w:lineRule="auto"/>
            </w:pPr>
            <w:r>
              <w:t>Кровать - Право</w:t>
            </w:r>
          </w:p>
        </w:tc>
        <w:tc>
          <w:tcPr>
            <w:tcW w:w="2010" w:type="dxa"/>
            <w:gridSpan w:val="3"/>
            <w:shd w:val="clear" w:color="auto" w:fill="auto"/>
            <w:tcMar>
              <w:left w:w="108" w:type="dxa"/>
            </w:tcMar>
          </w:tcPr>
          <w:p w14:paraId="04945E07" w14:textId="77777777" w:rsidR="00B25CB0" w:rsidRDefault="00320701">
            <w:pPr>
              <w:spacing w:after="0" w:line="240" w:lineRule="auto"/>
            </w:pPr>
            <w:r>
              <w:t>Кровать - лево</w:t>
            </w:r>
          </w:p>
        </w:tc>
        <w:tc>
          <w:tcPr>
            <w:tcW w:w="706" w:type="dxa"/>
            <w:shd w:val="clear" w:color="auto" w:fill="auto"/>
            <w:tcMar>
              <w:left w:w="108" w:type="dxa"/>
            </w:tcMar>
          </w:tcPr>
          <w:p w14:paraId="4AE7F7ED" w14:textId="77777777" w:rsidR="00B25CB0" w:rsidRDefault="00320701">
            <w:pPr>
              <w:spacing w:after="0" w:line="240" w:lineRule="auto"/>
            </w:pPr>
            <w:r>
              <w:t>Датч.</w:t>
            </w:r>
          </w:p>
          <w:p w14:paraId="401F2094" w14:textId="77777777" w:rsidR="00B25CB0" w:rsidRDefault="00320701">
            <w:pPr>
              <w:spacing w:after="0" w:line="240" w:lineRule="auto"/>
            </w:pPr>
            <w:r>
              <w:t>Ван.</w:t>
            </w:r>
          </w:p>
        </w:tc>
        <w:tc>
          <w:tcPr>
            <w:tcW w:w="707" w:type="dxa"/>
            <w:shd w:val="clear" w:color="auto" w:fill="auto"/>
            <w:tcMar>
              <w:left w:w="108" w:type="dxa"/>
            </w:tcMar>
          </w:tcPr>
          <w:p w14:paraId="0531B3AC" w14:textId="77777777" w:rsidR="00B25CB0" w:rsidRDefault="00320701">
            <w:pPr>
              <w:spacing w:after="0" w:line="240" w:lineRule="auto"/>
            </w:pPr>
            <w:r>
              <w:t>Датч.</w:t>
            </w:r>
          </w:p>
          <w:p w14:paraId="5EC68228" w14:textId="77777777" w:rsidR="00B25CB0" w:rsidRDefault="00320701">
            <w:pPr>
              <w:spacing w:after="0" w:line="240" w:lineRule="auto"/>
            </w:pPr>
            <w:r>
              <w:t>Туал.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007C2CF9" w14:textId="77777777" w:rsidR="00B25CB0" w:rsidRDefault="00320701">
            <w:pPr>
              <w:spacing w:after="0" w:line="240" w:lineRule="auto"/>
            </w:pPr>
            <w:r>
              <w:t>Спальня – вход 1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36D60A46" w14:textId="77777777" w:rsidR="00B25CB0" w:rsidRDefault="00320701">
            <w:pPr>
              <w:spacing w:after="0" w:line="240" w:lineRule="auto"/>
            </w:pPr>
            <w:r>
              <w:t>Спальня – вход 2</w:t>
            </w:r>
          </w:p>
        </w:tc>
        <w:tc>
          <w:tcPr>
            <w:tcW w:w="2015" w:type="dxa"/>
            <w:gridSpan w:val="3"/>
            <w:shd w:val="clear" w:color="auto" w:fill="auto"/>
            <w:tcMar>
              <w:left w:w="108" w:type="dxa"/>
            </w:tcMar>
          </w:tcPr>
          <w:p w14:paraId="4C54F3A6" w14:textId="77777777" w:rsidR="00B25CB0" w:rsidRDefault="00320701">
            <w:pPr>
              <w:spacing w:after="0" w:line="240" w:lineRule="auto"/>
            </w:pPr>
            <w:r>
              <w:t>Ванна / туалет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721412E6" w14:textId="77777777" w:rsidR="00B25CB0" w:rsidRPr="00753621" w:rsidRDefault="00320701">
            <w:pPr>
              <w:spacing w:after="0" w:line="240" w:lineRule="auto"/>
              <w:rPr>
                <w:lang w:val="en-US"/>
              </w:rPr>
            </w:pPr>
            <w:r>
              <w:t>Балкон</w:t>
            </w:r>
          </w:p>
        </w:tc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0725FB78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572CCC16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6C9E493F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0F6CED40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4" w:type="dxa"/>
            <w:shd w:val="clear" w:color="auto" w:fill="auto"/>
            <w:tcMar>
              <w:left w:w="108" w:type="dxa"/>
            </w:tcMar>
          </w:tcPr>
          <w:p w14:paraId="60D6715C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5" w:type="dxa"/>
            <w:shd w:val="clear" w:color="auto" w:fill="auto"/>
            <w:tcMar>
              <w:left w:w="108" w:type="dxa"/>
            </w:tcMar>
          </w:tcPr>
          <w:p w14:paraId="1DC7D0B5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672" w:type="dxa"/>
            <w:shd w:val="clear" w:color="auto" w:fill="auto"/>
            <w:tcMar>
              <w:left w:w="108" w:type="dxa"/>
            </w:tcMar>
          </w:tcPr>
          <w:p w14:paraId="159E7404" w14:textId="77777777" w:rsidR="00B25CB0" w:rsidRDefault="00B25CB0">
            <w:pPr>
              <w:spacing w:after="0" w:line="240" w:lineRule="auto"/>
              <w:rPr>
                <w:lang w:val="en-US"/>
              </w:rPr>
            </w:pPr>
          </w:p>
        </w:tc>
      </w:tr>
      <w:tr w:rsidR="00B25CB0" w14:paraId="6953AAC4" w14:textId="77777777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6C14ACB4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7032713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14:paraId="5A2F6177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14:paraId="66BAFB8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2E4F659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36F8667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Q6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14:paraId="728071B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44979568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064B907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1BF235B2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3602A8E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1F17A64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</w:tr>
      <w:tr w:rsidR="008E1CAE" w14:paraId="4AE5676B" w14:textId="77777777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49CB1664" w14:textId="77777777" w:rsidR="008E1CAE" w:rsidRPr="008E1CAE" w:rsidRDefault="008E1CA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LOB-PIL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0F26D778" w14:textId="77777777" w:rsidR="008E1CAE" w:rsidRPr="008E1CAE" w:rsidRDefault="008E1CA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WRD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14:paraId="6024C19A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BTH-MAIN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14:paraId="7D2414D2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TOIL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6C3FC15C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AIR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64E9D70A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BTH-FLR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14:paraId="79EB74C5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BED-MAIN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58EB971C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BED-BRA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6110FC97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BED-LAMP-1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3B70A84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BED-LAMP-2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001B45BF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BTH-MRR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314F510F" w14:textId="77777777" w:rsidR="008E1CAE" w:rsidRPr="008F2DA1" w:rsidRDefault="008F2DA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BLC</w:t>
            </w:r>
          </w:p>
        </w:tc>
      </w:tr>
      <w:tr w:rsidR="00B25CB0" w14:paraId="06E28BAA" w14:textId="77777777" w:rsidTr="001E12D6"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5DBD5A39" w14:textId="77777777" w:rsidR="00B25CB0" w:rsidRDefault="00320701">
            <w:pPr>
              <w:spacing w:after="0" w:line="240" w:lineRule="auto"/>
            </w:pPr>
            <w:r>
              <w:t>Коридор / пилястра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443B1B31" w14:textId="77777777" w:rsidR="00B25CB0" w:rsidRDefault="00320701">
            <w:pPr>
              <w:spacing w:after="0" w:line="240" w:lineRule="auto"/>
            </w:pPr>
            <w:r>
              <w:t>Гардероб</w:t>
            </w:r>
          </w:p>
        </w:tc>
        <w:tc>
          <w:tcPr>
            <w:tcW w:w="1339" w:type="dxa"/>
            <w:gridSpan w:val="2"/>
            <w:shd w:val="clear" w:color="auto" w:fill="auto"/>
            <w:tcMar>
              <w:left w:w="108" w:type="dxa"/>
            </w:tcMar>
          </w:tcPr>
          <w:p w14:paraId="2A8F0284" w14:textId="77777777" w:rsidR="00B25CB0" w:rsidRDefault="00320701">
            <w:pPr>
              <w:spacing w:after="0" w:line="240" w:lineRule="auto"/>
            </w:pPr>
            <w:r>
              <w:t>Ванна / центр</w:t>
            </w:r>
          </w:p>
        </w:tc>
        <w:tc>
          <w:tcPr>
            <w:tcW w:w="1413" w:type="dxa"/>
            <w:gridSpan w:val="2"/>
            <w:shd w:val="clear" w:color="auto" w:fill="auto"/>
            <w:tcMar>
              <w:left w:w="108" w:type="dxa"/>
            </w:tcMar>
          </w:tcPr>
          <w:p w14:paraId="4B604204" w14:textId="77777777" w:rsidR="00B25CB0" w:rsidRDefault="00320701">
            <w:pPr>
              <w:spacing w:after="0" w:line="240" w:lineRule="auto"/>
            </w:pPr>
            <w:r>
              <w:t>Туалет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46D178E8" w14:textId="77777777" w:rsidR="00B25CB0" w:rsidRDefault="00320701">
            <w:pPr>
              <w:spacing w:after="0" w:line="240" w:lineRule="auto"/>
            </w:pPr>
            <w:r>
              <w:t>Вытяжка</w:t>
            </w:r>
          </w:p>
        </w:tc>
        <w:tc>
          <w:tcPr>
            <w:tcW w:w="1342" w:type="dxa"/>
            <w:gridSpan w:val="2"/>
            <w:shd w:val="clear" w:color="auto" w:fill="auto"/>
            <w:tcMar>
              <w:left w:w="108" w:type="dxa"/>
            </w:tcMar>
          </w:tcPr>
          <w:p w14:paraId="6D1833DF" w14:textId="77777777" w:rsidR="00B25CB0" w:rsidRDefault="00320701">
            <w:pPr>
              <w:spacing w:after="0" w:line="240" w:lineRule="auto"/>
            </w:pPr>
            <w:r>
              <w:t>Ванна / тёплый пол</w:t>
            </w:r>
          </w:p>
        </w:tc>
        <w:tc>
          <w:tcPr>
            <w:tcW w:w="1344" w:type="dxa"/>
            <w:gridSpan w:val="2"/>
            <w:shd w:val="clear" w:color="auto" w:fill="auto"/>
            <w:tcMar>
              <w:left w:w="108" w:type="dxa"/>
            </w:tcMar>
          </w:tcPr>
          <w:p w14:paraId="548AD8D0" w14:textId="77777777" w:rsidR="00B25CB0" w:rsidRDefault="00320701">
            <w:pPr>
              <w:spacing w:after="0" w:line="240" w:lineRule="auto"/>
            </w:pPr>
            <w:r>
              <w:t>Спальня / рамка</w:t>
            </w:r>
          </w:p>
        </w:tc>
        <w:tc>
          <w:tcPr>
            <w:tcW w:w="1343" w:type="dxa"/>
            <w:gridSpan w:val="2"/>
            <w:shd w:val="clear" w:color="auto" w:fill="auto"/>
            <w:tcMar>
              <w:left w:w="108" w:type="dxa"/>
            </w:tcMar>
          </w:tcPr>
          <w:p w14:paraId="6DAC857E" w14:textId="77777777" w:rsidR="00B25CB0" w:rsidRDefault="00320701">
            <w:pPr>
              <w:spacing w:after="0" w:line="240" w:lineRule="auto"/>
            </w:pPr>
            <w:r>
              <w:t>Спальня / бра телевиз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0E8A1C20" w14:textId="77777777" w:rsidR="00B25CB0" w:rsidRDefault="00320701">
            <w:pPr>
              <w:spacing w:after="0" w:line="240" w:lineRule="auto"/>
            </w:pPr>
            <w:r>
              <w:t>Розетка прикроват</w:t>
            </w:r>
          </w:p>
        </w:tc>
        <w:tc>
          <w:tcPr>
            <w:tcW w:w="1350" w:type="dxa"/>
            <w:gridSpan w:val="2"/>
            <w:shd w:val="clear" w:color="auto" w:fill="auto"/>
            <w:tcMar>
              <w:left w:w="108" w:type="dxa"/>
            </w:tcMar>
          </w:tcPr>
          <w:p w14:paraId="6365BA1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прикроват</w:t>
            </w:r>
          </w:p>
        </w:tc>
        <w:tc>
          <w:tcPr>
            <w:tcW w:w="1347" w:type="dxa"/>
            <w:gridSpan w:val="2"/>
            <w:shd w:val="clear" w:color="auto" w:fill="auto"/>
            <w:tcMar>
              <w:left w:w="108" w:type="dxa"/>
            </w:tcMar>
          </w:tcPr>
          <w:p w14:paraId="50A0BC40" w14:textId="77777777" w:rsidR="00B25CB0" w:rsidRDefault="00320701">
            <w:pPr>
              <w:spacing w:after="0" w:line="240" w:lineRule="auto"/>
            </w:pPr>
            <w:r>
              <w:t>Ванна / раковина</w:t>
            </w:r>
          </w:p>
        </w:tc>
        <w:tc>
          <w:tcPr>
            <w:tcW w:w="1345" w:type="dxa"/>
            <w:gridSpan w:val="2"/>
            <w:shd w:val="clear" w:color="auto" w:fill="auto"/>
            <w:tcMar>
              <w:left w:w="108" w:type="dxa"/>
            </w:tcMar>
          </w:tcPr>
          <w:p w14:paraId="4162D06C" w14:textId="77777777" w:rsidR="00B25CB0" w:rsidRDefault="00320701">
            <w:pPr>
              <w:spacing w:after="0" w:line="240" w:lineRule="auto"/>
            </w:pPr>
            <w:r>
              <w:t>Балкон</w:t>
            </w:r>
          </w:p>
        </w:tc>
      </w:tr>
    </w:tbl>
    <w:p w14:paraId="3C14B6B9" w14:textId="77777777" w:rsidR="00B25CB0" w:rsidRDefault="00B25CB0">
      <w:pPr>
        <w:rPr>
          <w:lang w:val="en-US"/>
        </w:rPr>
      </w:pPr>
    </w:p>
    <w:p w14:paraId="01B2B95E" w14:textId="77777777" w:rsidR="00B25CB0" w:rsidRDefault="00B25CB0">
      <w:pPr>
        <w:rPr>
          <w:lang w:val="en-US"/>
        </w:r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</w:p>
    <w:p w14:paraId="407DFCAD" w14:textId="77777777" w:rsidR="00B25CB0" w:rsidRDefault="00320701">
      <w:pPr>
        <w:pStyle w:val="Heading1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План квартиры</w:t>
      </w:r>
    </w:p>
    <w:p w14:paraId="3C53552A" w14:textId="77777777" w:rsidR="00B25CB0" w:rsidRDefault="00B25CB0">
      <w:pPr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object w:dxaOrig="7785" w:dyaOrig="12826" w14:anchorId="6D01C19B">
          <v:shape id="ole_rId6" o:spid="_x0000_i1027" style="width:687pt;height:1131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Visio.Drawing.11" ShapeID="ole_rId6" DrawAspect="Content" ObjectID="_1698306247" r:id="rId11"/>
        </w:object>
      </w:r>
    </w:p>
    <w:p w14:paraId="63F6EE58" w14:textId="77777777" w:rsidR="00B25CB0" w:rsidRDefault="00320701">
      <w:pPr>
        <w:pStyle w:val="Heading1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Розетки / Выключатели</w:t>
      </w:r>
    </w:p>
    <w:p w14:paraId="132287C1" w14:textId="77777777" w:rsidR="00B25CB0" w:rsidRDefault="00D7321F">
      <w:r>
        <w:lastRenderedPageBreak/>
        <w:pict w14:anchorId="776D4945">
          <v:rect id="Надпись 2" o:spid="_x0000_s1063" style="position:absolute;margin-left:0;margin-top:.6pt;width:319.65pt;height:32.75pt;z-index:251652096;mso-position-horizontal:center" stroked="f" strokecolor="#3465a4" strokeweight=".26mm">
            <v:fill color2="black" o:detectmouseclick="t"/>
            <v:textbox>
              <w:txbxContent>
                <w:p w14:paraId="5EDC7F7E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Коридор</w:t>
                  </w:r>
                </w:p>
              </w:txbxContent>
            </v:textbox>
            <w10:wrap type="square"/>
          </v:rect>
        </w:pict>
      </w:r>
      <w:r w:rsidR="00B25CB0">
        <w:object w:dxaOrig="7658" w:dyaOrig="6036" w14:anchorId="36A0E6E9">
          <v:shape id="ole_rId8" o:spid="_x0000_i1028" style="width:675.75pt;height:532.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Visio.Drawing.11" ShapeID="ole_rId8" DrawAspect="Content" ObjectID="_1698306248" r:id="rId13"/>
        </w:object>
      </w:r>
    </w:p>
    <w:p w14:paraId="2EBEAC2A" w14:textId="77777777" w:rsidR="00B25CB0" w:rsidRDefault="00B25CB0">
      <w:r>
        <w:object w:dxaOrig="7658" w:dyaOrig="6036" w14:anchorId="55C74273">
          <v:shape id="ole_rId10" o:spid="_x0000_i1029" style="width:675.75pt;height:532.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Visio.Drawing.11" ShapeID="ole_rId10" DrawAspect="Content" ObjectID="_1698306249" r:id="rId15"/>
        </w:object>
      </w:r>
      <w:r w:rsidR="00D7321F">
        <w:pict w14:anchorId="584D0C65">
          <v:rect id="_x0000_s1060" style="position:absolute;margin-left:132.9pt;margin-top:-8.4pt;width:319.65pt;height:32.75pt;z-index:251653120;mso-position-horizontal-relative:text;mso-position-vertical-relative:text" stroked="f" strokecolor="#3465a4" strokeweight=".26mm">
            <v:fill color2="black" o:detectmouseclick="t"/>
            <v:textbox>
              <w:txbxContent>
                <w:p w14:paraId="35972D6F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</w:p>
    <w:p w14:paraId="63DF91CF" w14:textId="77777777" w:rsidR="00B25CB0" w:rsidRDefault="00B25CB0">
      <w:r>
        <w:object w:dxaOrig="7658" w:dyaOrig="6036" w14:anchorId="1EE157A2">
          <v:shape id="ole_rId12" o:spid="_x0000_i1030" style="width:675.75pt;height:532.5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Visio.Drawing.11" ShapeID="ole_rId12" DrawAspect="Content" ObjectID="_1698306250" r:id="rId17"/>
        </w:object>
      </w:r>
      <w:r w:rsidR="00D7321F">
        <w:pict w14:anchorId="45EBACA1">
          <v:rect id="_x0000_s1058" style="position:absolute;margin-left:144.85pt;margin-top:3.6pt;width:319.65pt;height:32.75pt;z-index:251654144;mso-position-horizontal-relative:text;mso-position-vertical-relative:text" stroked="f" strokecolor="#3465a4" strokeweight=".26mm">
            <v:fill color2="black" o:detectmouseclick="t"/>
            <v:textbox>
              <w:txbxContent>
                <w:p w14:paraId="187599EC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</w:p>
    <w:p w14:paraId="12E9A824" w14:textId="77777777" w:rsidR="00B25CB0" w:rsidRDefault="00B25CB0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object w:dxaOrig="7658" w:dyaOrig="6036" w14:anchorId="7D4A80F7">
          <v:shape id="ole_rId14" o:spid="_x0000_i1031" style="width:675.75pt;height:532.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Visio.Drawing.11" ShapeID="ole_rId14" DrawAspect="Content" ObjectID="_1698306251" r:id="rId19"/>
        </w:object>
      </w:r>
      <w:r w:rsidR="00D7321F">
        <w:pict w14:anchorId="2E4273D3">
          <v:rect id="_x0000_s1056" style="position:absolute;margin-left:144.85pt;margin-top:-3.9pt;width:319.65pt;height:62.15pt;z-index:251655168;mso-position-horizontal-relative:text;mso-position-vertical-relative:text" stroked="f" strokecolor="#3465a4" strokeweight=".26mm">
            <v:fill color2="black" o:detectmouseclick="t"/>
            <v:textbox>
              <w:txbxContent>
                <w:p w14:paraId="4F23EBB5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Интернет / Сигнализация</w:t>
                  </w:r>
                </w:p>
              </w:txbxContent>
            </v:textbox>
            <w10:wrap type="square"/>
          </v:rect>
        </w:pict>
      </w:r>
    </w:p>
    <w:tbl>
      <w:tblPr>
        <w:tblStyle w:val="TableGrid"/>
        <w:tblW w:w="1088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701"/>
        <w:gridCol w:w="1985"/>
        <w:gridCol w:w="3826"/>
      </w:tblGrid>
      <w:tr w:rsidR="00B25CB0" w14:paraId="4B014F2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8E41CCF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231FFB9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632C43D5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433243C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2901F42E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601325AC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C460E65" w14:textId="77777777" w:rsidR="00B25CB0" w:rsidRDefault="00320701">
            <w:pPr>
              <w:spacing w:after="0" w:line="240" w:lineRule="auto"/>
            </w:pPr>
            <w:r>
              <w:t>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6A2E4E5" w14:textId="77777777" w:rsidR="00B25CB0" w:rsidRDefault="00320701">
            <w:pPr>
              <w:spacing w:after="0" w:line="240" w:lineRule="auto"/>
            </w:pPr>
            <w:r>
              <w:t>Ввод в квартиру:</w:t>
            </w:r>
          </w:p>
          <w:p w14:paraId="62342BD6" w14:textId="77777777" w:rsidR="00B25CB0" w:rsidRDefault="00320701">
            <w:pPr>
              <w:spacing w:after="0" w:line="240" w:lineRule="auto"/>
            </w:pPr>
            <w:r>
              <w:t>- Силовая 3 фазы (5 жил)</w:t>
            </w:r>
          </w:p>
          <w:p w14:paraId="06829A52" w14:textId="77777777" w:rsidR="00B25CB0" w:rsidRDefault="00320701">
            <w:pPr>
              <w:spacing w:after="0" w:line="240" w:lineRule="auto"/>
            </w:pPr>
            <w:r>
              <w:t>- Телевизор</w:t>
            </w:r>
          </w:p>
          <w:p w14:paraId="5B66ECA4" w14:textId="77777777" w:rsidR="00B25CB0" w:rsidRDefault="00320701">
            <w:pPr>
              <w:spacing w:after="0" w:line="240" w:lineRule="auto"/>
            </w:pPr>
            <w:r>
              <w:t xml:space="preserve">- </w:t>
            </w:r>
            <w:r>
              <w:rPr>
                <w:lang w:val="en-US"/>
              </w:rPr>
              <w:t>Ethernet</w:t>
            </w:r>
            <w:r>
              <w:t xml:space="preserve"> – 2 кабеля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169139E7" w14:textId="77777777" w:rsidR="00B25CB0" w:rsidRDefault="00320701">
            <w:pPr>
              <w:spacing w:after="0" w:line="240" w:lineRule="auto"/>
            </w:pPr>
            <w:r>
              <w:t xml:space="preserve">5 </w:t>
            </w:r>
            <w:r>
              <w:rPr>
                <w:lang w:val="en-US"/>
              </w:rPr>
              <w:t>x</w:t>
            </w:r>
            <w:r>
              <w:t xml:space="preserve"> 4</w:t>
            </w:r>
          </w:p>
          <w:p w14:paraId="5C672317" w14:textId="77777777" w:rsidR="00B25CB0" w:rsidRDefault="00320701">
            <w:pPr>
              <w:spacing w:after="0" w:line="240" w:lineRule="auto"/>
            </w:pPr>
            <w:r>
              <w:t xml:space="preserve">2 х </w:t>
            </w:r>
            <w:r>
              <w:rPr>
                <w:lang w:val="en-US"/>
              </w:rPr>
              <w:t>UTP</w:t>
            </w:r>
          </w:p>
          <w:p w14:paraId="7BBA10D4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2C248F4D" w14:textId="77777777" w:rsidR="00B25CB0" w:rsidRDefault="00320701">
            <w:pPr>
              <w:spacing w:after="0" w:line="240" w:lineRule="auto"/>
              <w:jc w:val="center"/>
            </w:pPr>
            <w:r>
              <w:t>150 (силовая)</w:t>
            </w:r>
          </w:p>
          <w:p w14:paraId="119A413C" w14:textId="77777777" w:rsidR="00B25CB0" w:rsidRDefault="00320701">
            <w:pPr>
              <w:spacing w:after="0" w:line="240" w:lineRule="auto"/>
              <w:jc w:val="center"/>
            </w:pPr>
            <w:r>
              <w:t>270 (телеком)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65C5607A" w14:textId="77777777" w:rsidR="00B25CB0" w:rsidRDefault="00B25CB0">
            <w:pPr>
              <w:spacing w:after="0" w:line="240" w:lineRule="auto"/>
            </w:pPr>
          </w:p>
        </w:tc>
      </w:tr>
      <w:tr w:rsidR="00B25CB0" w14:paraId="2F285777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59993344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550943D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5F53CE83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vMerge w:val="restart"/>
            <w:shd w:val="clear" w:color="auto" w:fill="auto"/>
            <w:tcMar>
              <w:left w:w="108" w:type="dxa"/>
            </w:tcMar>
          </w:tcPr>
          <w:p w14:paraId="2D265613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32C0F29E" w14:textId="77777777" w:rsidR="00B25CB0" w:rsidRDefault="00B25CB0">
            <w:pPr>
              <w:spacing w:after="0" w:line="240" w:lineRule="auto"/>
            </w:pPr>
          </w:p>
        </w:tc>
      </w:tr>
      <w:tr w:rsidR="00B25CB0" w14:paraId="2F967238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39B02F52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7143462" w14:textId="77777777"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1D2A540B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5" w:type="dxa"/>
            <w:vMerge/>
            <w:shd w:val="clear" w:color="auto" w:fill="auto"/>
            <w:tcMar>
              <w:left w:w="108" w:type="dxa"/>
            </w:tcMar>
          </w:tcPr>
          <w:p w14:paraId="7BE6E590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6401AEA9" w14:textId="77777777" w:rsidR="00B25CB0" w:rsidRDefault="00B25CB0">
            <w:pPr>
              <w:spacing w:after="0" w:line="240" w:lineRule="auto"/>
            </w:pPr>
          </w:p>
        </w:tc>
      </w:tr>
      <w:tr w:rsidR="00B25CB0" w14:paraId="088877D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9A8AC9B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6F27D1E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6FB6B453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4F30B87B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1B2228EB" w14:textId="77777777" w:rsidR="00B25CB0" w:rsidRDefault="00B25CB0">
            <w:pPr>
              <w:spacing w:after="0" w:line="240" w:lineRule="auto"/>
            </w:pPr>
          </w:p>
        </w:tc>
      </w:tr>
      <w:tr w:rsidR="00B25CB0" w14:paraId="2BA1D9C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66B57D6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F15A4EE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4C64FF6C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59A7BE94" w14:textId="77777777"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134726A2" w14:textId="77777777" w:rsidR="00B25CB0" w:rsidRDefault="00B25CB0">
            <w:pPr>
              <w:spacing w:after="0" w:line="240" w:lineRule="auto"/>
            </w:pPr>
          </w:p>
        </w:tc>
      </w:tr>
      <w:tr w:rsidR="00B25CB0" w14:paraId="733C991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B2CD20D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1833B5B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2288C4A3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73EC6BFE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4FF7DF41" w14:textId="77777777"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 w14:paraId="345CEAB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6CA6823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E0A03EB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71453C4A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0826CEA2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53D1D81E" w14:textId="77777777" w:rsidR="00B25CB0" w:rsidRDefault="00B25CB0">
            <w:pPr>
              <w:spacing w:after="0" w:line="240" w:lineRule="auto"/>
            </w:pPr>
          </w:p>
        </w:tc>
      </w:tr>
      <w:tr w:rsidR="00B25CB0" w14:paraId="15CE704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BA62774" w14:textId="77777777"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0448254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3F48ADA7" w14:textId="77777777"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623AB10A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00A6B084" w14:textId="77777777" w:rsidR="00B25CB0" w:rsidRDefault="00320701">
            <w:pPr>
              <w:spacing w:after="0" w:line="240" w:lineRule="auto"/>
            </w:pPr>
            <w:r>
              <w:t>Расположение по горизонтали – по центру между дверьми</w:t>
            </w:r>
          </w:p>
        </w:tc>
      </w:tr>
      <w:tr w:rsidR="00B25CB0" w14:paraId="3620D33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BB7043B" w14:textId="77777777"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72A0AA3" w14:textId="77777777" w:rsidR="00B25CB0" w:rsidRDefault="00320701">
            <w:pPr>
              <w:spacing w:after="0" w:line="240" w:lineRule="auto"/>
            </w:pPr>
            <w:r>
              <w:t>Звонок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12E6DE14" w14:textId="77777777"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DE272B4" w14:textId="77777777" w:rsidR="00B25CB0" w:rsidRDefault="00320701">
            <w:pPr>
              <w:spacing w:after="0" w:line="240" w:lineRule="auto"/>
              <w:jc w:val="center"/>
            </w:pPr>
            <w:r>
              <w:t>250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335745E3" w14:textId="77777777"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 w14:paraId="679A4CF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4536582" w14:textId="77777777"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E69EA1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30475C16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CA49401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10CEC64E" w14:textId="77777777" w:rsidR="00B25CB0" w:rsidRDefault="00320701">
            <w:pPr>
              <w:spacing w:after="0" w:line="240" w:lineRule="auto"/>
            </w:pPr>
            <w:r>
              <w:t>Расположение по горизонтали – по центру стены</w:t>
            </w:r>
          </w:p>
        </w:tc>
      </w:tr>
      <w:tr w:rsidR="00B25CB0" w14:paraId="2D293B8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58692A4" w14:textId="77777777"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6B4764B" w14:textId="77777777" w:rsidR="00B25CB0" w:rsidRDefault="00320701">
            <w:pPr>
              <w:spacing w:after="0" w:line="240" w:lineRule="auto"/>
            </w:pPr>
            <w:r>
              <w:t>Кнопка звонка</w:t>
            </w:r>
          </w:p>
        </w:tc>
        <w:tc>
          <w:tcPr>
            <w:tcW w:w="1701" w:type="dxa"/>
            <w:shd w:val="clear" w:color="auto" w:fill="auto"/>
            <w:tcMar>
              <w:left w:w="108" w:type="dxa"/>
            </w:tcMar>
          </w:tcPr>
          <w:p w14:paraId="442AF77C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5" w:type="dxa"/>
            <w:shd w:val="clear" w:color="auto" w:fill="auto"/>
            <w:tcMar>
              <w:left w:w="108" w:type="dxa"/>
            </w:tcMar>
          </w:tcPr>
          <w:p w14:paraId="3F651A87" w14:textId="77777777"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3826" w:type="dxa"/>
            <w:shd w:val="clear" w:color="auto" w:fill="auto"/>
            <w:tcMar>
              <w:left w:w="108" w:type="dxa"/>
            </w:tcMar>
          </w:tcPr>
          <w:p w14:paraId="24B775A7" w14:textId="77777777" w:rsidR="00B25CB0" w:rsidRDefault="00320701">
            <w:pPr>
              <w:spacing w:after="0" w:line="240" w:lineRule="auto"/>
            </w:pPr>
            <w:r>
              <w:t>В углу</w:t>
            </w:r>
          </w:p>
        </w:tc>
      </w:tr>
    </w:tbl>
    <w:p w14:paraId="21DD2B78" w14:textId="77777777" w:rsidR="00B25CB0" w:rsidRDefault="00B25CB0"/>
    <w:p w14:paraId="3CD95F61" w14:textId="77777777" w:rsidR="00B25CB0" w:rsidRDefault="00D7321F">
      <w:r>
        <w:lastRenderedPageBreak/>
        <w:pict w14:anchorId="4662354D">
          <v:rect id="_x0000_s1055" style="position:absolute;margin-left:18.35pt;margin-top:-8.35pt;width:213.05pt;height:30.45pt;z-index:251656192" stroked="f" strokecolor="#3465a4" strokeweight=".26mm">
            <v:fill color2="black" o:detectmouseclick="t"/>
            <v:textbox>
              <w:txbxContent>
                <w:p w14:paraId="631B1EDB" w14:textId="77777777" w:rsidR="009E08F3" w:rsidRDefault="009E08F3">
                  <w:pPr>
                    <w:pStyle w:val="a2"/>
                  </w:pPr>
                  <w:r>
                    <w:rPr>
                      <w:sz w:val="40"/>
                    </w:rPr>
                    <w:t>Кухня</w:t>
                  </w:r>
                </w:p>
              </w:txbxContent>
            </v:textbox>
            <w10:wrap type="square"/>
          </v:rect>
        </w:pict>
      </w:r>
      <w:r>
        <w:pict w14:anchorId="40A3A809">
          <v:rect id="_x0000_s1054" style="position:absolute;margin-left:99.15pt;margin-top:629.8pt;width:213.05pt;height:32.75pt;z-index:251657216" stroked="f" strokecolor="#3465a4" strokeweight=".26mm">
            <v:fill color2="black" o:detectmouseclick="t"/>
            <v:textbox>
              <w:txbxContent>
                <w:p w14:paraId="7CE9E0AB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Силовая линия</w:t>
                  </w:r>
                </w:p>
              </w:txbxContent>
            </v:textbox>
            <w10:wrap type="square"/>
          </v:rect>
        </w:pict>
      </w:r>
      <w:r>
        <w:pict w14:anchorId="61722BAC">
          <v:rect id="_x0000_s1053" style="position:absolute;margin-left:106.65pt;margin-top:623.8pt;width:213.05pt;height:32.75pt;z-index:251658240" stroked="f" strokecolor="#3465a4" strokeweight=".26mm">
            <v:fill color2="black" o:detectmouseclick="t"/>
            <v:textbox>
              <w:txbxContent>
                <w:p w14:paraId="0F475FE8" w14:textId="77777777" w:rsidR="009E08F3" w:rsidRDefault="009E08F3">
                  <w:pPr>
                    <w:pStyle w:val="a2"/>
                  </w:pPr>
                  <w:r>
                    <w:rPr>
                      <w:sz w:val="44"/>
                    </w:rPr>
                    <w:t>Выключатели</w:t>
                  </w:r>
                </w:p>
              </w:txbxContent>
            </v:textbox>
            <w10:wrap type="square"/>
          </v:rect>
        </w:pict>
      </w:r>
      <w:r w:rsidR="00B25CB0">
        <w:object w:dxaOrig="6042" w:dyaOrig="7843" w14:anchorId="74024D7B">
          <v:shape id="ole_rId16" o:spid="_x0000_i1032" style="width:533.25pt;height:691.5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Visio.Drawing.11" ShapeID="ole_rId16" DrawAspect="Content" ObjectID="_1698306252" r:id="rId21"/>
        </w:object>
      </w:r>
      <w:r>
        <w:pict w14:anchorId="17636C62">
          <v:rect id="shape_0" o:spid="_x0000_s1051" style="position:absolute;margin-left:0;margin-top:0;width:532.45pt;height:674.9pt;z-index:251659264;mso-position-horizontal-relative:text;mso-position-vertical:top;mso-position-vertical-relative:text" stroked="f" strokecolor="#3465a4">
            <v:stroke joinstyle="round"/>
            <v:imagedata r:id="rId22" o:title="image9"/>
          </v:rect>
        </w:pict>
      </w:r>
      <w:r w:rsidR="00B25CB0">
        <w:object w:dxaOrig="6038" w:dyaOrig="7654" w14:anchorId="5C41B973">
          <v:shape id="ole_rId19" o:spid="_x0000_i1033" style="width:532.5pt;height:675pt" coordsize="" o:spt="100" adj="0,,0" path="" stroked="f">
            <v:stroke joinstyle="miter"/>
            <v:imagedata r:id="rId23" o:title=""/>
            <v:formulas/>
            <v:path o:connecttype="segments"/>
          </v:shape>
          <o:OLEObject Type="Embed" ProgID="Visio.Drawing.11" ShapeID="ole_rId19" DrawAspect="Content" ObjectID="_1698306253" r:id="rId24"/>
        </w:object>
      </w:r>
      <w:r w:rsidR="00B25CB0">
        <w:object w:dxaOrig="6038" w:dyaOrig="7654" w14:anchorId="6074666A">
          <v:shape id="ole_rId21" o:spid="_x0000_i1034" style="width:532.5pt;height:675pt" coordsize="" o:spt="100" adj="0,,0" path="" stroked="f">
            <v:stroke joinstyle="miter"/>
            <v:imagedata r:id="rId25" o:title=""/>
            <v:formulas/>
            <v:path o:connecttype="segments"/>
          </v:shape>
          <o:OLEObject Type="Embed" ProgID="Visio.Drawing.11" ShapeID="ole_rId21" DrawAspect="Content" ObjectID="_1698306254" r:id="rId26"/>
        </w:object>
      </w:r>
    </w:p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711"/>
        <w:gridCol w:w="1741"/>
        <w:gridCol w:w="958"/>
        <w:gridCol w:w="905"/>
        <w:gridCol w:w="1479"/>
      </w:tblGrid>
      <w:tr w:rsidR="00B25CB0" w14:paraId="23936B6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A2CDC55" w14:textId="77777777" w:rsidR="00B25CB0" w:rsidRDefault="00D7321F">
            <w:pPr>
              <w:spacing w:after="0" w:line="240" w:lineRule="auto"/>
              <w:rPr>
                <w:b/>
              </w:rPr>
            </w:pPr>
            <w:r>
              <w:pict w14:anchorId="6C89D117">
                <v:rect id="_x0000_s1048" style="position:absolute;margin-left:107.05pt;margin-top:-82.35pt;width:278.95pt;height:62.15pt;z-index:251660288" stroked="f" strokecolor="#3465a4" strokeweight=".26mm">
                  <v:fill color2="black" o:detectmouseclick="t"/>
                  <v:textbox>
                    <w:txbxContent>
                      <w:p w14:paraId="18C5D013" w14:textId="77777777" w:rsidR="009E08F3" w:rsidRDefault="009E08F3">
                        <w:pPr>
                          <w:pStyle w:val="a2"/>
                        </w:pPr>
                        <w:r>
                          <w:rPr>
                            <w:sz w:val="44"/>
                          </w:rPr>
                          <w:t>Интернет / ТВ / Датчики</w:t>
                        </w:r>
                      </w:p>
                    </w:txbxContent>
                  </v:textbox>
                  <w10:wrap type="square"/>
                </v:rect>
              </w:pict>
            </w:r>
            <w:r w:rsidR="00320701"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60DAFC0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61C30CA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32889FA2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E60D335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0E2DDED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98CFFE6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1420972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D715406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3FB13C74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D68F28E" w14:textId="77777777" w:rsidR="00B25CB0" w:rsidRDefault="00B25CB0">
            <w:pPr>
              <w:spacing w:after="0" w:line="240" w:lineRule="auto"/>
            </w:pPr>
          </w:p>
        </w:tc>
      </w:tr>
      <w:tr w:rsidR="00B25CB0" w14:paraId="320119FD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0CAD339" w14:textId="77777777" w:rsidR="00B25CB0" w:rsidRDefault="00320701">
            <w:pPr>
              <w:spacing w:after="0" w:line="240" w:lineRule="auto"/>
            </w:pPr>
            <w:r>
              <w:lastRenderedPageBreak/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015E183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2793415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2ECFED23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9C91394" w14:textId="77777777" w:rsidR="00B25CB0" w:rsidRDefault="00B25CB0">
            <w:pPr>
              <w:spacing w:after="0" w:line="240" w:lineRule="auto"/>
            </w:pPr>
          </w:p>
        </w:tc>
      </w:tr>
      <w:tr w:rsidR="00B25CB0" w14:paraId="41A30508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F4ED740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EA49202" w14:textId="77777777"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A8235F6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2</w:t>
            </w:r>
            <w:r>
              <w:t xml:space="preserve">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05CF30A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8E483DA" w14:textId="77777777" w:rsidR="00B25CB0" w:rsidRDefault="00B25CB0">
            <w:pPr>
              <w:spacing w:after="0" w:line="240" w:lineRule="auto"/>
            </w:pPr>
          </w:p>
        </w:tc>
      </w:tr>
      <w:tr w:rsidR="00B25CB0" w14:paraId="3F7BBA9E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604ED06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605C3AB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6302B59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40FBBFF6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50016EA" w14:textId="77777777" w:rsidR="00B25CB0" w:rsidRDefault="00B25CB0">
            <w:pPr>
              <w:spacing w:after="0" w:line="240" w:lineRule="auto"/>
            </w:pPr>
          </w:p>
        </w:tc>
      </w:tr>
      <w:tr w:rsidR="00B25CB0" w14:paraId="4BD6F623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8B30E4D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8385DB6" w14:textId="77777777" w:rsidR="00B25CB0" w:rsidRDefault="00320701">
            <w:pPr>
              <w:spacing w:after="0" w:line="240" w:lineRule="auto"/>
            </w:pPr>
            <w:r>
              <w:t>РозеткаИнтернет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57002B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525A430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018A0A1" w14:textId="77777777" w:rsidR="00B25CB0" w:rsidRDefault="00B25CB0">
            <w:pPr>
              <w:spacing w:after="0" w:line="240" w:lineRule="auto"/>
            </w:pPr>
          </w:p>
        </w:tc>
      </w:tr>
      <w:tr w:rsidR="00B25CB0" w14:paraId="750F6D0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0AD78A8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9FA8145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A3E35C4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4FA18A27" w14:textId="77777777"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33DCDDE" w14:textId="77777777" w:rsidR="00B25CB0" w:rsidRDefault="00B25CB0">
            <w:pPr>
              <w:spacing w:after="0" w:line="240" w:lineRule="auto"/>
            </w:pPr>
          </w:p>
        </w:tc>
      </w:tr>
      <w:tr w:rsidR="00B25CB0" w14:paraId="5EDECC4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BD59169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B385603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B48AE72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E5920E8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C5047C9" w14:textId="77777777" w:rsidR="00B25CB0" w:rsidRDefault="00B25CB0">
            <w:pPr>
              <w:spacing w:after="0" w:line="240" w:lineRule="auto"/>
            </w:pPr>
          </w:p>
        </w:tc>
      </w:tr>
      <w:tr w:rsidR="00B25CB0" w14:paraId="0FC3A6D4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44E9230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54AF43B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7886F7F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282A42EA" w14:textId="77777777"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855D46F" w14:textId="77777777" w:rsidR="00B25CB0" w:rsidRDefault="00B25CB0">
            <w:pPr>
              <w:spacing w:after="0" w:line="240" w:lineRule="auto"/>
            </w:pPr>
          </w:p>
        </w:tc>
      </w:tr>
      <w:tr w:rsidR="00B25CB0" w14:paraId="7A183EF3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FE3DA45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3397F4E" w14:textId="77777777" w:rsidR="00B25CB0" w:rsidRDefault="00320701">
            <w:pPr>
              <w:spacing w:after="0" w:line="240" w:lineRule="auto"/>
            </w:pPr>
            <w:r>
              <w:t>Датчик пожара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FD59EF1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13F4198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2C426FB" w14:textId="77777777" w:rsidR="00B25CB0" w:rsidRDefault="00B25CB0">
            <w:pPr>
              <w:spacing w:after="0" w:line="240" w:lineRule="auto"/>
            </w:pPr>
          </w:p>
        </w:tc>
      </w:tr>
      <w:tr w:rsidR="00B25CB0" w14:paraId="0974B0B1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0F33F355" w14:textId="77777777"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70AAB84" w14:textId="77777777" w:rsidR="00B25CB0" w:rsidRDefault="00320701">
            <w:pPr>
              <w:spacing w:after="0" w:line="240" w:lineRule="auto"/>
            </w:pPr>
            <w:r>
              <w:t>Розетка электроплиты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F62C42A" w14:textId="77777777" w:rsidR="00B25CB0" w:rsidRDefault="00320701">
            <w:pPr>
              <w:spacing w:after="0" w:line="240" w:lineRule="auto"/>
            </w:pPr>
            <w:r>
              <w:t>5 х 4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1B0C579A" w14:textId="77777777"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3896857" w14:textId="77777777" w:rsidR="00B25CB0" w:rsidRDefault="00320701">
            <w:pPr>
              <w:spacing w:after="0" w:line="240" w:lineRule="auto"/>
            </w:pPr>
            <w:r>
              <w:t>Тип ШВ/ШР, 3-х фаз.</w:t>
            </w:r>
          </w:p>
        </w:tc>
      </w:tr>
      <w:tr w:rsidR="00B25CB0" w14:paraId="756AF13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CAB3D08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05147BB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9399305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0CA0898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1B8B0FF" w14:textId="77777777" w:rsidR="00B25CB0" w:rsidRDefault="00B25CB0">
            <w:pPr>
              <w:spacing w:after="0" w:line="240" w:lineRule="auto"/>
            </w:pPr>
          </w:p>
        </w:tc>
      </w:tr>
      <w:tr w:rsidR="00B25CB0" w14:paraId="03C3C364" w14:textId="77777777">
        <w:trPr>
          <w:cantSplit/>
          <w:trHeight w:val="164"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2B3B460" w14:textId="77777777"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1B9D1E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567645C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A81FCCE" w14:textId="77777777" w:rsidR="00B25CB0" w:rsidRDefault="00320701">
            <w:pPr>
              <w:spacing w:after="0" w:line="240" w:lineRule="auto"/>
              <w:jc w:val="center"/>
            </w:pPr>
            <w:r>
              <w:t>130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7CC4D71" w14:textId="77777777" w:rsidR="00B25CB0" w:rsidRDefault="00B25CB0">
            <w:pPr>
              <w:spacing w:after="0" w:line="240" w:lineRule="auto"/>
            </w:pPr>
          </w:p>
        </w:tc>
      </w:tr>
      <w:tr w:rsidR="00B25CB0" w14:paraId="208D3A9A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82B96EB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B4962B5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95C691C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9392939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0EF1F35" w14:textId="77777777" w:rsidR="00B25CB0" w:rsidRDefault="00B25CB0">
            <w:pPr>
              <w:spacing w:after="0" w:line="240" w:lineRule="auto"/>
            </w:pPr>
          </w:p>
        </w:tc>
      </w:tr>
      <w:tr w:rsidR="00B25CB0" w14:paraId="4616C6F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50DF3A5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348E8A4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F11C466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7A881AD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683B72B" w14:textId="77777777" w:rsidR="00B25CB0" w:rsidRDefault="00B25CB0">
            <w:pPr>
              <w:spacing w:after="0" w:line="240" w:lineRule="auto"/>
            </w:pPr>
          </w:p>
        </w:tc>
      </w:tr>
      <w:tr w:rsidR="00B25CB0" w14:paraId="062B8ADB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2DC8DA2" w14:textId="77777777"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23262C3" w14:textId="77777777" w:rsidR="00B25CB0" w:rsidRDefault="00320701">
            <w:pPr>
              <w:spacing w:after="0" w:line="240" w:lineRule="auto"/>
            </w:pPr>
            <w:r>
              <w:t>Датчик протечки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2037D53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4AEBB29E" w14:textId="77777777"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F302C97" w14:textId="77777777" w:rsidR="00B25CB0" w:rsidRDefault="00B25CB0">
            <w:pPr>
              <w:spacing w:after="0" w:line="240" w:lineRule="auto"/>
            </w:pPr>
          </w:p>
        </w:tc>
      </w:tr>
      <w:tr w:rsidR="00B25CB0" w14:paraId="6DCA294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F7A998C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D616D39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DA7E3A0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CD42246" w14:textId="77777777" w:rsidR="00B25CB0" w:rsidRDefault="00B25CB0">
            <w:pPr>
              <w:spacing w:after="0" w:line="240" w:lineRule="auto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133DDA0" w14:textId="77777777" w:rsidR="00B25CB0" w:rsidRDefault="00B25CB0">
            <w:pPr>
              <w:spacing w:after="0" w:line="240" w:lineRule="auto"/>
            </w:pPr>
          </w:p>
        </w:tc>
      </w:tr>
      <w:tr w:rsidR="00B25CB0" w14:paraId="280A102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F9D6C44" w14:textId="77777777"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54F5BD2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0826F83" w14:textId="77777777"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6FCE7D5" w14:textId="77777777"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F5697CB" w14:textId="77777777" w:rsidR="00B25CB0" w:rsidRDefault="00B25CB0">
            <w:pPr>
              <w:spacing w:after="0" w:line="240" w:lineRule="auto"/>
            </w:pPr>
          </w:p>
        </w:tc>
      </w:tr>
      <w:tr w:rsidR="00B25CB0" w14:paraId="7A77B51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51B687D" w14:textId="77777777"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7844A98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92E7220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5DD055A" w14:textId="77777777" w:rsidR="00B25CB0" w:rsidRDefault="00320701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B230B5D" w14:textId="77777777" w:rsidR="00B25CB0" w:rsidRDefault="00B25CB0">
            <w:pPr>
              <w:spacing w:after="0" w:line="240" w:lineRule="auto"/>
            </w:pPr>
          </w:p>
        </w:tc>
      </w:tr>
      <w:tr w:rsidR="00B25CB0" w14:paraId="3A208EED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5D6A358D" w14:textId="77777777" w:rsidR="00B25CB0" w:rsidRDefault="00320701">
            <w:pPr>
              <w:spacing w:after="0" w:line="240" w:lineRule="auto"/>
            </w:pPr>
            <w:r>
              <w:t>11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E953D1C" w14:textId="77777777" w:rsidR="00B25CB0" w:rsidRDefault="00320701">
            <w:pPr>
              <w:spacing w:after="0" w:line="240" w:lineRule="auto"/>
            </w:pPr>
            <w:r>
              <w:t>Розетка Интернет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E5641AC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E224FE7" w14:textId="77777777" w:rsidR="00B25CB0" w:rsidRDefault="00320701">
            <w:pPr>
              <w:spacing w:after="0" w:line="240" w:lineRule="auto"/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14:paraId="65604AC0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7E2AFB7B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E17F883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8A567F8" w14:textId="77777777" w:rsidR="00B25CB0" w:rsidRDefault="00320701">
            <w:pPr>
              <w:spacing w:after="0" w:line="240" w:lineRule="auto"/>
            </w:pPr>
            <w:r>
              <w:t>Розетка ТВ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C927FA5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B379BA7" w14:textId="77777777" w:rsidR="00B25CB0" w:rsidRDefault="00B25CB0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4F5B5725" w14:textId="77777777" w:rsidR="00B25CB0" w:rsidRDefault="00B25CB0">
            <w:pPr>
              <w:spacing w:after="0" w:line="240" w:lineRule="auto"/>
            </w:pPr>
          </w:p>
        </w:tc>
      </w:tr>
      <w:tr w:rsidR="00B25CB0" w14:paraId="3BBA3421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1FEA41B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0EA748E" w14:textId="77777777" w:rsidR="00B25CB0" w:rsidRDefault="00320701">
            <w:pPr>
              <w:spacing w:after="0" w:line="240" w:lineRule="auto"/>
            </w:pPr>
            <w:r>
              <w:t>Розетка силовая - двойная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D862FC6" w14:textId="77777777" w:rsidR="00B25CB0" w:rsidRDefault="00320701">
            <w:pPr>
              <w:spacing w:after="0" w:line="240" w:lineRule="auto"/>
            </w:pPr>
            <w:r>
              <w:t>З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FE37DA6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2557FE0E" w14:textId="77777777" w:rsidR="00B25CB0" w:rsidRDefault="00B25CB0">
            <w:pPr>
              <w:spacing w:after="0" w:line="240" w:lineRule="auto"/>
            </w:pPr>
          </w:p>
        </w:tc>
      </w:tr>
      <w:tr w:rsidR="00B25CB0" w14:paraId="7C806DC7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16EB60B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F4ABEF4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18C7354" w14:textId="77777777" w:rsidR="00B25CB0" w:rsidRDefault="00320701">
            <w:pPr>
              <w:spacing w:after="0" w:line="240" w:lineRule="auto"/>
            </w:pPr>
            <w:r>
              <w:t>2 х 1,5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4312B70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1D5C644C" w14:textId="77777777" w:rsidR="00B25CB0" w:rsidRDefault="00B25CB0">
            <w:pPr>
              <w:spacing w:after="0" w:line="240" w:lineRule="auto"/>
            </w:pPr>
          </w:p>
        </w:tc>
      </w:tr>
    </w:tbl>
    <w:p w14:paraId="66007802" w14:textId="77777777" w:rsidR="00B25CB0" w:rsidRDefault="00B25CB0">
      <w:pPr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</w:p>
    <w:p w14:paraId="3B08C35D" w14:textId="77777777" w:rsidR="00B25CB0" w:rsidRDefault="00D7321F">
      <w:pPr>
        <w:sectPr w:rsidR="00B25CB0">
          <w:pgSz w:w="16838" w:h="11906" w:orient="landscape"/>
          <w:pgMar w:top="709" w:right="425" w:bottom="539" w:left="425" w:header="0" w:footer="0" w:gutter="0"/>
          <w:cols w:space="720"/>
          <w:formProt w:val="0"/>
          <w:docGrid w:linePitch="360" w:charSpace="-2049"/>
        </w:sectPr>
      </w:pPr>
      <w:r>
        <w:lastRenderedPageBreak/>
        <w:pict w14:anchorId="7E273E5C">
          <v:rect id="_x0000_s1047" style="position:absolute;margin-left:619.1pt;margin-top:-8.95pt;width:319.65pt;height:30.45pt;z-index:251661312" stroked="f" strokecolor="#3465a4" strokeweight=".26mm">
            <v:fill color2="black" o:detectmouseclick="t"/>
            <v:textbox>
              <w:txbxContent>
                <w:p w14:paraId="6C106AEB" w14:textId="77777777" w:rsidR="009E08F3" w:rsidRDefault="009E08F3">
                  <w:pPr>
                    <w:pStyle w:val="a2"/>
                  </w:pPr>
                  <w:r>
                    <w:rPr>
                      <w:sz w:val="40"/>
                    </w:rPr>
                    <w:t>Комната 1</w:t>
                  </w:r>
                </w:p>
              </w:txbxContent>
            </v:textbox>
            <w10:wrap type="square"/>
          </v:rect>
        </w:pict>
      </w:r>
      <w:r w:rsidR="00B25CB0">
        <w:object w:dxaOrig="6676" w:dyaOrig="6037" w14:anchorId="42905BEA">
          <v:shape id="ole_rId23" o:spid="_x0000_i1035" style="width:588.75pt;height:532.5pt" coordsize="" o:spt="100" adj="0,,0" path="" stroked="f">
            <v:stroke joinstyle="miter"/>
            <v:imagedata r:id="rId27" o:title=""/>
            <v:formulas/>
            <v:path o:connecttype="segments"/>
          </v:shape>
          <o:OLEObject Type="Embed" ProgID="Visio.Drawing.11" ShapeID="ole_rId23" DrawAspect="Content" ObjectID="_1698306255" r:id="rId28"/>
        </w:object>
      </w:r>
      <w:r w:rsidR="00B25CB0">
        <w:object w:dxaOrig="6706" w:dyaOrig="6034" w14:anchorId="3722E9AA">
          <v:shape id="ole_rId25" o:spid="_x0000_i1036" style="width:591.75pt;height:532.5pt" coordsize="" o:spt="100" adj="0,,0" path="" stroked="f">
            <v:stroke joinstyle="miter"/>
            <v:imagedata r:id="rId29" o:title=""/>
            <v:formulas/>
            <v:path o:connecttype="segments"/>
          </v:shape>
          <o:OLEObject Type="Embed" ProgID="Visio.Drawing.11" ShapeID="ole_rId25" DrawAspect="Content" ObjectID="_1698306256" r:id="rId30"/>
        </w:object>
      </w:r>
      <w:r w:rsidR="00B25CB0">
        <w:object w:dxaOrig="6820" w:dyaOrig="6034" w14:anchorId="516AE770">
          <v:shape id="ole_rId27" o:spid="_x0000_i1037" style="width:601.5pt;height:532.5pt" coordsize="" o:spt="100" adj="0,,0" path="" stroked="f">
            <v:stroke joinstyle="miter"/>
            <v:imagedata r:id="rId31" o:title=""/>
            <v:formulas/>
            <v:path o:connecttype="segments"/>
          </v:shape>
          <o:OLEObject Type="Embed" ProgID="Visio.Drawing.11" ShapeID="ole_rId27" DrawAspect="Content" ObjectID="_1698306257" r:id="rId32"/>
        </w:object>
      </w:r>
      <w:r w:rsidR="00320701">
        <w:tab/>
      </w:r>
      <w:r w:rsidR="00B25CB0">
        <w:object w:dxaOrig="6941" w:dyaOrig="6034" w14:anchorId="0D3D94DF">
          <v:shape id="ole_rId29" o:spid="_x0000_i1038" style="width:612pt;height:532.5pt" coordsize="" o:spt="100" adj="0,,0" path="" stroked="f">
            <v:stroke joinstyle="miter"/>
            <v:imagedata r:id="rId33" o:title=""/>
            <v:formulas/>
            <v:path o:connecttype="segments"/>
          </v:shape>
          <o:OLEObject Type="Embed" ProgID="Visio.Drawing.11" ShapeID="ole_rId29" DrawAspect="Content" ObjectID="_1698306258" r:id="rId34"/>
        </w:object>
      </w:r>
    </w:p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984"/>
        <w:gridCol w:w="2161"/>
      </w:tblGrid>
      <w:tr w:rsidR="00B25CB0" w14:paraId="2D5441A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A3B8A12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92CB2BA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2D1496A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  <w:p w14:paraId="31FA11B2" w14:textId="77777777" w:rsidR="00B25CB0" w:rsidRDefault="00B25CB0">
            <w:pPr>
              <w:spacing w:after="0" w:line="240" w:lineRule="auto"/>
              <w:rPr>
                <w:b/>
              </w:rPr>
            </w:pP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1859741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D08954B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3C6F561C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468651D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3FBC628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CED9DFB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2D2A1E3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5997D79" w14:textId="77777777" w:rsidR="00B25CB0" w:rsidRDefault="00B25CB0">
            <w:pPr>
              <w:spacing w:after="0" w:line="240" w:lineRule="auto"/>
            </w:pPr>
          </w:p>
        </w:tc>
      </w:tr>
      <w:tr w:rsidR="00B25CB0" w14:paraId="46B281E5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6475122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9003A7A" w14:textId="77777777" w:rsidR="00B25CB0" w:rsidRDefault="00320701">
            <w:pPr>
              <w:spacing w:after="0" w:line="240" w:lineRule="auto"/>
            </w:pPr>
            <w:r>
              <w:t xml:space="preserve">ТВ 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8D02BD8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52EC8EC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EDEDC33" w14:textId="77777777" w:rsidR="00B25CB0" w:rsidRDefault="00B25CB0">
            <w:pPr>
              <w:spacing w:after="0" w:line="240" w:lineRule="auto"/>
            </w:pPr>
          </w:p>
        </w:tc>
      </w:tr>
      <w:tr w:rsidR="00B25CB0" w14:paraId="745BBED4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92E0149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4F43839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81D88F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01D7183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4985E05" w14:textId="77777777" w:rsidR="00B25CB0" w:rsidRDefault="00B25CB0">
            <w:pPr>
              <w:spacing w:after="0" w:line="240" w:lineRule="auto"/>
            </w:pPr>
          </w:p>
        </w:tc>
      </w:tr>
      <w:tr w:rsidR="00B25CB0" w14:paraId="351B6F49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EB4C31F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7AE830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CE6A798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7B867A2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86C7D9B" w14:textId="77777777" w:rsidR="00B25CB0" w:rsidRDefault="00B25CB0">
            <w:pPr>
              <w:spacing w:after="0" w:line="240" w:lineRule="auto"/>
            </w:pPr>
          </w:p>
        </w:tc>
      </w:tr>
      <w:tr w:rsidR="00B25CB0" w14:paraId="0BF04463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8892466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04657F0" w14:textId="77777777"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5A867D4" w14:textId="77777777"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8A42176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BA45F7F" w14:textId="77777777" w:rsidR="00B25CB0" w:rsidRDefault="00B25CB0">
            <w:pPr>
              <w:spacing w:after="0" w:line="240" w:lineRule="auto"/>
            </w:pPr>
          </w:p>
        </w:tc>
      </w:tr>
      <w:tr w:rsidR="00B25CB0" w14:paraId="31F7817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B7C34C0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70078BA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8243C48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1295F49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B395827" w14:textId="77777777" w:rsidR="00B25CB0" w:rsidRDefault="00B25CB0">
            <w:pPr>
              <w:spacing w:after="0" w:line="240" w:lineRule="auto"/>
            </w:pPr>
          </w:p>
        </w:tc>
      </w:tr>
      <w:tr w:rsidR="00B25CB0" w14:paraId="17542EE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F2EC65C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07CBB98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C359FF2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045C5B5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FBE6C7A" w14:textId="77777777" w:rsidR="00B25CB0" w:rsidRDefault="00B25CB0">
            <w:pPr>
              <w:spacing w:after="0" w:line="240" w:lineRule="auto"/>
            </w:pPr>
          </w:p>
        </w:tc>
      </w:tr>
      <w:tr w:rsidR="00B25CB0" w14:paraId="4CE32092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3975C8B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0C5EE43" w14:textId="77777777"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4523AFE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1ADE63C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7665BF9" w14:textId="77777777" w:rsidR="00B25CB0" w:rsidRDefault="00B25CB0">
            <w:pPr>
              <w:spacing w:after="0" w:line="240" w:lineRule="auto"/>
            </w:pPr>
          </w:p>
        </w:tc>
      </w:tr>
      <w:tr w:rsidR="00B25CB0" w14:paraId="784DADB2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06554F6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A7925A1" w14:textId="77777777"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4A5572B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60E09FA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3A1913D" w14:textId="77777777" w:rsidR="00B25CB0" w:rsidRDefault="00B25CB0">
            <w:pPr>
              <w:spacing w:after="0" w:line="240" w:lineRule="auto"/>
            </w:pPr>
          </w:p>
        </w:tc>
      </w:tr>
      <w:tr w:rsidR="00B25CB0" w14:paraId="39856F8B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70D6C04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8F5B417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50A99A4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42B506C3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5D14D0B" w14:textId="77777777" w:rsidR="00B25CB0" w:rsidRDefault="00B25CB0">
            <w:pPr>
              <w:spacing w:after="0" w:line="240" w:lineRule="auto"/>
            </w:pPr>
          </w:p>
        </w:tc>
      </w:tr>
      <w:tr w:rsidR="00B25CB0" w14:paraId="6D2AA1F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F150B73" w14:textId="77777777"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5652074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39AEEA3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9C1BDA8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89592BA" w14:textId="77777777" w:rsidR="00B25CB0" w:rsidRDefault="00B25CB0">
            <w:pPr>
              <w:spacing w:after="0" w:line="240" w:lineRule="auto"/>
            </w:pPr>
          </w:p>
        </w:tc>
      </w:tr>
      <w:tr w:rsidR="00B25CB0" w14:paraId="572BA89C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7955E80" w14:textId="77777777"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8570414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D445A38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3 x 2</w:t>
            </w:r>
            <w:r>
              <w:t>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245DFD9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DA968F1" w14:textId="77777777" w:rsidR="00B25CB0" w:rsidRDefault="00B25CB0">
            <w:pPr>
              <w:spacing w:after="0" w:line="240" w:lineRule="auto"/>
            </w:pPr>
          </w:p>
        </w:tc>
      </w:tr>
      <w:tr w:rsidR="00B25CB0" w14:paraId="30E9CA0F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40F05851" w14:textId="77777777"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F78E7A0" w14:textId="77777777" w:rsidR="00B25CB0" w:rsidRDefault="00320701">
            <w:pPr>
              <w:spacing w:after="0" w:line="240" w:lineRule="auto"/>
            </w:pPr>
            <w:r>
              <w:t>Аудио-розетка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C5ADAEA" w14:textId="77777777" w:rsidR="00B25CB0" w:rsidRDefault="00320701">
            <w:pPr>
              <w:spacing w:after="0" w:line="240" w:lineRule="auto"/>
            </w:pPr>
            <w:r>
              <w:t>4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048D0B2B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1F22107" w14:textId="77777777" w:rsidR="00B25CB0" w:rsidRDefault="00B25CB0">
            <w:pPr>
              <w:spacing w:after="0" w:line="240" w:lineRule="auto"/>
            </w:pPr>
          </w:p>
        </w:tc>
      </w:tr>
      <w:tr w:rsidR="00B25CB0" w14:paraId="33EE289C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13F963FD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17D9FC6" w14:textId="77777777"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B6757FB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6A704FC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077185B" w14:textId="77777777" w:rsidR="00B25CB0" w:rsidRDefault="00B25CB0">
            <w:pPr>
              <w:spacing w:after="0" w:line="240" w:lineRule="auto"/>
            </w:pPr>
          </w:p>
        </w:tc>
      </w:tr>
      <w:tr w:rsidR="00B25CB0" w14:paraId="3343F96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298C26F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9680D64" w14:textId="77777777"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7D692D7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3DCC0FF5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88CF947" w14:textId="77777777" w:rsidR="00B25CB0" w:rsidRDefault="00B25CB0">
            <w:pPr>
              <w:spacing w:after="0" w:line="240" w:lineRule="auto"/>
            </w:pPr>
          </w:p>
        </w:tc>
      </w:tr>
      <w:tr w:rsidR="00B25CB0" w14:paraId="4E0EE7F7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1C2B6E2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5EEE23B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869BB04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B384A29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9821290" w14:textId="77777777" w:rsidR="00B25CB0" w:rsidRDefault="00B25CB0">
            <w:pPr>
              <w:spacing w:after="0" w:line="240" w:lineRule="auto"/>
            </w:pPr>
          </w:p>
        </w:tc>
      </w:tr>
    </w:tbl>
    <w:p w14:paraId="2CE5DDC7" w14:textId="77777777" w:rsidR="00B25CB0" w:rsidRDefault="00D7321F">
      <w:r>
        <w:lastRenderedPageBreak/>
        <w:pict w14:anchorId="0E84F90B">
          <v:rect id="_x0000_s1042" style="position:absolute;margin-left:27.35pt;margin-top:13.15pt;width:213.05pt;height:30.45pt;z-index:251662336;mso-position-horizontal-relative:text;mso-position-vertical-relative:text" stroked="f" strokecolor="#3465a4" strokeweight=".26mm">
            <v:fill color2="black" o:detectmouseclick="t"/>
            <v:textbox>
              <w:txbxContent>
                <w:p w14:paraId="2D0DBB28" w14:textId="77777777" w:rsidR="009E08F3" w:rsidRDefault="009E08F3">
                  <w:pPr>
                    <w:pStyle w:val="a2"/>
                  </w:pPr>
                  <w:r>
                    <w:rPr>
                      <w:sz w:val="40"/>
                    </w:rPr>
                    <w:t>Комната 2</w:t>
                  </w:r>
                </w:p>
              </w:txbxContent>
            </v:textbox>
            <w10:wrap type="square"/>
          </v:rect>
        </w:pict>
      </w:r>
      <w:r w:rsidR="00B25CB0">
        <w:object w:dxaOrig="5227" w:dyaOrig="9058" w14:anchorId="1E52E028">
          <v:shape id="ole_rId31" o:spid="_x0000_i1039" style="width:461.25pt;height:798.75pt" coordsize="" o:spt="100" adj="0,,0" path="" stroked="f">
            <v:stroke joinstyle="miter"/>
            <v:imagedata r:id="rId35" o:title=""/>
            <v:formulas/>
            <v:path o:connecttype="segments"/>
          </v:shape>
          <o:OLEObject Type="Embed" ProgID="Visio.Drawing.11" ShapeID="ole_rId31" DrawAspect="Content" ObjectID="_1698306259" r:id="rId36"/>
        </w:object>
      </w:r>
      <w:r w:rsidR="00B25CB0">
        <w:object w:dxaOrig="4788" w:dyaOrig="9057" w14:anchorId="6C6E2B1B">
          <v:shape id="ole_rId33" o:spid="_x0000_i1040" style="width:422.25pt;height:798.75pt" coordsize="" o:spt="100" adj="0,,0" path="" stroked="f">
            <v:stroke joinstyle="miter"/>
            <v:imagedata r:id="rId37" o:title=""/>
            <v:formulas/>
            <v:path o:connecttype="segments"/>
          </v:shape>
          <o:OLEObject Type="Embed" ProgID="Visio.Drawing.11" ShapeID="ole_rId33" DrawAspect="Content" ObjectID="_1698306260" r:id="rId38"/>
        </w:object>
      </w:r>
      <w:r w:rsidR="00B25CB0">
        <w:object w:dxaOrig="4858" w:dyaOrig="9058" w14:anchorId="59789D13">
          <v:shape id="ole_rId35" o:spid="_x0000_i1041" style="width:428.25pt;height:798.75pt" coordsize="" o:spt="100" adj="0,,0" path="" stroked="f">
            <v:stroke joinstyle="miter"/>
            <v:imagedata r:id="rId39" o:title=""/>
            <v:formulas/>
            <v:path o:connecttype="segments"/>
          </v:shape>
          <o:OLEObject Type="Embed" ProgID="Visio.Drawing.11" ShapeID="ole_rId35" DrawAspect="Content" ObjectID="_1698306261" r:id="rId40"/>
        </w:object>
      </w:r>
      <w:r w:rsidR="00B25CB0">
        <w:object w:dxaOrig="4947" w:dyaOrig="9058" w14:anchorId="032EBBE5">
          <v:shape id="ole_rId37" o:spid="_x0000_i1042" style="width:436.5pt;height:798.75pt" coordsize="" o:spt="100" adj="0,,0" path="" stroked="f">
            <v:stroke joinstyle="miter"/>
            <v:imagedata r:id="rId41" o:title=""/>
            <v:formulas/>
            <v:path o:connecttype="segments"/>
          </v:shape>
          <o:OLEObject Type="Embed" ProgID="Visio.Drawing.11" ShapeID="ole_rId37" DrawAspect="Content" ObjectID="_1698306262" r:id="rId42"/>
        </w:object>
      </w:r>
    </w:p>
    <w:p w14:paraId="0979D61E" w14:textId="77777777" w:rsidR="00B25CB0" w:rsidRDefault="00B25CB0"/>
    <w:tbl>
      <w:tblPr>
        <w:tblStyle w:val="TableGrid"/>
        <w:tblW w:w="8931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984"/>
        <w:gridCol w:w="2161"/>
      </w:tblGrid>
      <w:tr w:rsidR="00B25CB0" w14:paraId="1702D8A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217E091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90EDFD7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AADE152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BA9D2B2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D04AA37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0CE2EB6F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633D2107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B28FE82" w14:textId="77777777" w:rsidR="00B25CB0" w:rsidRDefault="00320701">
            <w:pPr>
              <w:spacing w:after="0" w:line="240" w:lineRule="auto"/>
            </w:pPr>
            <w:r>
              <w:t>ТВ 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EB88975" w14:textId="77777777" w:rsidR="00B25CB0" w:rsidRDefault="00320701">
            <w:pPr>
              <w:spacing w:after="0" w:line="240" w:lineRule="auto"/>
            </w:pPr>
            <w:r>
              <w:t>Коаксил.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787E2B3C" w14:textId="77777777"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B4DA5EB" w14:textId="77777777" w:rsidR="00B25CB0" w:rsidRDefault="00B25CB0">
            <w:pPr>
              <w:spacing w:after="0" w:line="240" w:lineRule="auto"/>
            </w:pPr>
          </w:p>
        </w:tc>
      </w:tr>
      <w:tr w:rsidR="00B25CB0" w14:paraId="688040C4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86ECA9A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D5F6883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039391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0E4FF67C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CAF9F55" w14:textId="77777777" w:rsidR="00B25CB0" w:rsidRDefault="00320701">
            <w:pPr>
              <w:spacing w:after="0" w:line="240" w:lineRule="auto"/>
            </w:pPr>
            <w:r>
              <w:t>Парная-1</w:t>
            </w:r>
          </w:p>
        </w:tc>
      </w:tr>
      <w:tr w:rsidR="00B25CB0" w14:paraId="4BE11785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1B418495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B8818C1" w14:textId="77777777" w:rsidR="00B25CB0" w:rsidRDefault="00320701">
            <w:pPr>
              <w:spacing w:after="0" w:line="240" w:lineRule="auto"/>
            </w:pPr>
            <w:r>
              <w:t xml:space="preserve">Интернет-розетка 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F2A68AC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48FE700A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41D1CA7" w14:textId="77777777" w:rsidR="00B25CB0" w:rsidRDefault="00B25CB0">
            <w:pPr>
              <w:spacing w:after="0" w:line="240" w:lineRule="auto"/>
            </w:pPr>
          </w:p>
        </w:tc>
      </w:tr>
      <w:tr w:rsidR="00B25CB0" w14:paraId="3370F777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155035E4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13026DF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F5017F1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6EB37E12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76F86CC0" w14:textId="77777777" w:rsidR="00B25CB0" w:rsidRDefault="00B25CB0">
            <w:pPr>
              <w:spacing w:after="0" w:line="240" w:lineRule="auto"/>
            </w:pPr>
          </w:p>
        </w:tc>
      </w:tr>
      <w:tr w:rsidR="00B25CB0" w14:paraId="7043A65A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0FD2517F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28D30A2" w14:textId="77777777"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D8F72DE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13369B73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0F6345D" w14:textId="77777777" w:rsidR="00B25CB0" w:rsidRDefault="00B25CB0">
            <w:pPr>
              <w:spacing w:after="0" w:line="240" w:lineRule="auto"/>
            </w:pPr>
          </w:p>
        </w:tc>
      </w:tr>
      <w:tr w:rsidR="00B25CB0" w14:paraId="3AB15589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6E51D157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3D8E02E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HDMI-</w:t>
            </w:r>
            <w:r>
              <w:t>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21D1C0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HDMI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1C81D4A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2518924D" w14:textId="77777777" w:rsidR="00B25CB0" w:rsidRDefault="00320701">
            <w:pPr>
              <w:spacing w:after="0" w:line="240" w:lineRule="auto"/>
            </w:pPr>
            <w:r>
              <w:t>Парная-2</w:t>
            </w:r>
          </w:p>
        </w:tc>
      </w:tr>
      <w:tr w:rsidR="00B25CB0" w14:paraId="172C8F84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402B4023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648509C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F495EF8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2CCD11F5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236B0E1" w14:textId="77777777" w:rsidR="00B25CB0" w:rsidRDefault="00B25CB0">
            <w:pPr>
              <w:spacing w:after="0" w:line="240" w:lineRule="auto"/>
            </w:pPr>
          </w:p>
        </w:tc>
      </w:tr>
      <w:tr w:rsidR="00B25CB0" w14:paraId="476B8C6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38A8463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4057DBE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1B5A93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1291F29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19D379E" w14:textId="77777777" w:rsidR="00B25CB0" w:rsidRDefault="00320701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B25CB0" w14:paraId="27DB6536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03F71E3F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A5018E6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DD80A5F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541297AE" w14:textId="77777777"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851DEC0" w14:textId="77777777" w:rsidR="00B25CB0" w:rsidRDefault="00B25CB0">
            <w:pPr>
              <w:spacing w:after="0" w:line="240" w:lineRule="auto"/>
            </w:pPr>
          </w:p>
        </w:tc>
      </w:tr>
      <w:tr w:rsidR="00B25CB0" w14:paraId="186F452D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6C68CF4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A1A394B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B14C51E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76DAE5B0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6AA9051" w14:textId="77777777" w:rsidR="00B25CB0" w:rsidRDefault="00B25CB0">
            <w:pPr>
              <w:spacing w:after="0" w:line="240" w:lineRule="auto"/>
            </w:pPr>
          </w:p>
        </w:tc>
      </w:tr>
      <w:tr w:rsidR="00B25CB0" w14:paraId="68581368" w14:textId="77777777"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FBD8957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54ABF13" w14:textId="77777777" w:rsidR="00B25CB0" w:rsidRDefault="00320701">
            <w:pPr>
              <w:spacing w:after="0" w:line="240" w:lineRule="auto"/>
            </w:pPr>
            <w:r>
              <w:t>Кондиционер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F91081B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 xml:space="preserve">3 </w:t>
            </w:r>
            <w:r>
              <w:t>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39F0C33C" w14:textId="77777777" w:rsidR="00B25CB0" w:rsidRDefault="00320701">
            <w:pPr>
              <w:spacing w:after="0" w:line="240" w:lineRule="auto"/>
              <w:jc w:val="center"/>
            </w:pPr>
            <w:r>
              <w:t>Высота – от специалиста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47E9CF3" w14:textId="77777777" w:rsidR="00B25CB0" w:rsidRDefault="00320701">
            <w:pPr>
              <w:spacing w:after="0" w:line="240" w:lineRule="auto"/>
            </w:pPr>
            <w:r>
              <w:t>Расстояние по горизонтали – от специалиста</w:t>
            </w:r>
          </w:p>
        </w:tc>
      </w:tr>
      <w:tr w:rsidR="00B25CB0" w14:paraId="6A4B23AA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5ED63A9" w14:textId="77777777"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F150CEE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59DEBB0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667A7FD" w14:textId="77777777"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1A461DD" w14:textId="77777777" w:rsidR="00B25CB0" w:rsidRDefault="00B25CB0">
            <w:pPr>
              <w:spacing w:after="0" w:line="240" w:lineRule="auto"/>
            </w:pPr>
          </w:p>
        </w:tc>
      </w:tr>
      <w:tr w:rsidR="00B25CB0" w14:paraId="3C18142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5FA41C6E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5E3827A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41145FA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55B688D9" w14:textId="77777777" w:rsidR="00B25CB0" w:rsidRDefault="00320701">
            <w:pPr>
              <w:spacing w:after="0" w:line="240" w:lineRule="auto"/>
              <w:jc w:val="center"/>
            </w:pPr>
            <w:r>
              <w:t>60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6ACBE94" w14:textId="77777777" w:rsidR="00B25CB0" w:rsidRDefault="00B25CB0">
            <w:pPr>
              <w:spacing w:after="0" w:line="240" w:lineRule="auto"/>
            </w:pPr>
          </w:p>
        </w:tc>
      </w:tr>
      <w:tr w:rsidR="00B25CB0" w14:paraId="3D3F964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2C8D9BC" w14:textId="77777777"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E55A70F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6F6D94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6FA0F59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22B96A8" w14:textId="77777777" w:rsidR="00B25CB0" w:rsidRDefault="00320701">
            <w:pPr>
              <w:spacing w:after="0" w:line="240" w:lineRule="auto"/>
            </w:pPr>
            <w:r>
              <w:t>Подключается напрямую в Щиток</w:t>
            </w:r>
          </w:p>
        </w:tc>
      </w:tr>
      <w:tr w:rsidR="00B25CB0" w14:paraId="09A555DC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4B7412AE" w14:textId="77777777"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EFD7999" w14:textId="77777777" w:rsidR="00B25CB0" w:rsidRDefault="00320701">
            <w:pPr>
              <w:spacing w:after="0" w:line="240" w:lineRule="auto"/>
            </w:pPr>
            <w:r>
              <w:t>Интернет-розетка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D2EBB00" w14:textId="77777777" w:rsidR="00B25CB0" w:rsidRDefault="00320701">
            <w:pPr>
              <w:spacing w:after="0" w:line="240" w:lineRule="auto"/>
            </w:pPr>
            <w:r>
              <w:rPr>
                <w:lang w:val="en-US"/>
              </w:rPr>
              <w:t>UTP</w:t>
            </w:r>
          </w:p>
        </w:tc>
        <w:tc>
          <w:tcPr>
            <w:tcW w:w="1984" w:type="dxa"/>
            <w:vMerge w:val="restart"/>
            <w:shd w:val="clear" w:color="auto" w:fill="auto"/>
            <w:tcMar>
              <w:left w:w="108" w:type="dxa"/>
            </w:tcMar>
          </w:tcPr>
          <w:p w14:paraId="24C8AF5E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vMerge w:val="restart"/>
            <w:shd w:val="clear" w:color="auto" w:fill="auto"/>
            <w:tcMar>
              <w:left w:w="108" w:type="dxa"/>
            </w:tcMar>
          </w:tcPr>
          <w:p w14:paraId="41FC5DC0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7A244860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26DB9ADC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1D0BDC4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00CEBDB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vMerge/>
            <w:shd w:val="clear" w:color="auto" w:fill="auto"/>
            <w:tcMar>
              <w:left w:w="108" w:type="dxa"/>
            </w:tcMar>
          </w:tcPr>
          <w:p w14:paraId="1AC120BB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vMerge/>
            <w:shd w:val="clear" w:color="auto" w:fill="auto"/>
            <w:tcMar>
              <w:left w:w="108" w:type="dxa"/>
            </w:tcMar>
          </w:tcPr>
          <w:p w14:paraId="7E11562F" w14:textId="77777777" w:rsidR="00B25CB0" w:rsidRDefault="00B25CB0">
            <w:pPr>
              <w:spacing w:after="0" w:line="240" w:lineRule="auto"/>
            </w:pPr>
          </w:p>
        </w:tc>
      </w:tr>
      <w:tr w:rsidR="00B25CB0" w14:paraId="44D8F89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CF97C17" w14:textId="77777777"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A1A69E0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25CA951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7D85455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127F46F" w14:textId="77777777" w:rsidR="00B25CB0" w:rsidRDefault="00B25CB0">
            <w:pPr>
              <w:spacing w:after="0" w:line="240" w:lineRule="auto"/>
            </w:pPr>
          </w:p>
        </w:tc>
      </w:tr>
      <w:tr w:rsidR="00B25CB0" w14:paraId="2231DAAB" w14:textId="77777777">
        <w:trPr>
          <w:cantSplit/>
          <w:trHeight w:val="141"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2C60136" w14:textId="77777777" w:rsidR="00B25CB0" w:rsidRDefault="00320701">
            <w:pPr>
              <w:spacing w:after="0" w:line="240" w:lineRule="auto"/>
            </w:pPr>
            <w:r>
              <w:t>10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1296995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CC4415B" w14:textId="77777777" w:rsidR="00B25CB0" w:rsidRDefault="00320701">
            <w:pPr>
              <w:spacing w:after="0" w:line="240" w:lineRule="auto"/>
            </w:pPr>
            <w:r>
              <w:t>4 х J-Y(ST)Y</w:t>
            </w:r>
          </w:p>
        </w:tc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00C4429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19F955D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</w:tbl>
    <w:p w14:paraId="6D9E8957" w14:textId="77777777" w:rsidR="00B25CB0" w:rsidRDefault="00B25CB0">
      <w:r>
        <w:object w:dxaOrig="5458" w:dyaOrig="6102" w14:anchorId="32EAF970">
          <v:shape id="ole_rId39" o:spid="_x0000_i1043" style="width:481.5pt;height:538.5pt" coordsize="" o:spt="100" adj="0,,0" path="" stroked="f">
            <v:stroke joinstyle="miter"/>
            <v:imagedata r:id="rId43" o:title=""/>
            <v:formulas/>
            <v:path o:connecttype="segments"/>
          </v:shape>
          <o:OLEObject Type="Embed" ProgID="Visio.Drawing.11" ShapeID="ole_rId39" DrawAspect="Content" ObjectID="_1698306263" r:id="rId44"/>
        </w:object>
      </w:r>
      <w:r>
        <w:object w:dxaOrig="5458" w:dyaOrig="6478" w14:anchorId="7B700ED5">
          <v:shape id="ole_rId41" o:spid="_x0000_i1044" style="width:481.5pt;height:571.5pt" coordsize="" o:spt="100" adj="0,,0" path="" stroked="f">
            <v:stroke joinstyle="miter"/>
            <v:imagedata r:id="rId45" o:title=""/>
            <v:formulas/>
            <v:path o:connecttype="segments"/>
          </v:shape>
          <o:OLEObject Type="Embed" ProgID="Visio.Drawing.11" ShapeID="ole_rId41" DrawAspect="Content" ObjectID="_1698306264" r:id="rId46"/>
        </w:object>
      </w:r>
      <w:r>
        <w:object w:dxaOrig="5458" w:dyaOrig="6128" w14:anchorId="14F60DB9">
          <v:shape id="ole_rId43" o:spid="_x0000_i1045" style="width:481.5pt;height:540.75pt" coordsize="" o:spt="100" adj="0,,0" path="" stroked="f">
            <v:stroke joinstyle="miter"/>
            <v:imagedata r:id="rId47" o:title=""/>
            <v:formulas/>
            <v:path o:connecttype="segments"/>
          </v:shape>
          <o:OLEObject Type="Embed" ProgID="Visio.Drawing.11" ShapeID="ole_rId43" DrawAspect="Content" ObjectID="_1698306265" r:id="rId48"/>
        </w:object>
      </w:r>
    </w:p>
    <w:tbl>
      <w:tblPr>
        <w:tblStyle w:val="TableGrid"/>
        <w:tblW w:w="9356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6"/>
        <w:gridCol w:w="2410"/>
        <w:gridCol w:w="2161"/>
      </w:tblGrid>
      <w:tr w:rsidR="00B25CB0" w14:paraId="405BF77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607C9C9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3D5158A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40A809CD" w14:textId="77777777" w:rsidR="00B25CB0" w:rsidRDefault="00320701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098CDFEF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  <w:p w14:paraId="7C777ADC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(От чистого пола)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0EB13C1E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1FEAB149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23320672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12E184F" w14:textId="77777777"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706760D1" w14:textId="77777777"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14:paraId="48FA3520" w14:textId="77777777" w:rsidR="00B25CB0" w:rsidRDefault="00320701">
            <w:pPr>
              <w:spacing w:after="0" w:line="240" w:lineRule="auto"/>
              <w:jc w:val="center"/>
            </w:pPr>
            <w:r>
              <w:t>110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41D4E890" w14:textId="77777777" w:rsidR="00B25CB0" w:rsidRDefault="00B25CB0">
            <w:pPr>
              <w:spacing w:after="0" w:line="240" w:lineRule="auto"/>
            </w:pPr>
          </w:p>
        </w:tc>
      </w:tr>
      <w:tr w:rsidR="00B25CB0" w14:paraId="73C277D4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99FF040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7D0799A" w14:textId="77777777"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73D5E52E" w14:textId="77777777" w:rsidR="00B25CB0" w:rsidRDefault="00B25CB0">
            <w:pPr>
              <w:spacing w:after="0" w:line="240" w:lineRule="auto"/>
            </w:pP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6FC6068D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AF63E58" w14:textId="77777777" w:rsidR="00B25CB0" w:rsidRDefault="00B25CB0">
            <w:pPr>
              <w:spacing w:after="0" w:line="240" w:lineRule="auto"/>
            </w:pPr>
          </w:p>
        </w:tc>
      </w:tr>
      <w:tr w:rsidR="00B25CB0" w14:paraId="6C87C0C5" w14:textId="77777777">
        <w:trPr>
          <w:cantSplit/>
          <w:trHeight w:val="214"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067BF342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C2FEC8A" w14:textId="77777777" w:rsidR="00B25CB0" w:rsidRDefault="00320701">
            <w:pPr>
              <w:spacing w:after="0" w:line="240" w:lineRule="auto"/>
            </w:pPr>
            <w:r>
              <w:t>Подрозетник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35924180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46E79D66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E8E19FC" w14:textId="77777777" w:rsidR="00B25CB0" w:rsidRDefault="00B25CB0">
            <w:pPr>
              <w:spacing w:after="0" w:line="240" w:lineRule="auto"/>
            </w:pPr>
          </w:p>
        </w:tc>
      </w:tr>
      <w:tr w:rsidR="00B25CB0" w14:paraId="50D1843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EFB38CF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6BF1EC2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1D0BF635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6EF1214C" w14:textId="77777777" w:rsidR="00B25CB0" w:rsidRDefault="00320701">
            <w:pPr>
              <w:spacing w:after="0" w:line="240" w:lineRule="auto"/>
              <w:jc w:val="center"/>
            </w:pPr>
            <w:r>
              <w:t>40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33975CD7" w14:textId="77777777" w:rsidR="00B25CB0" w:rsidRDefault="00B25CB0">
            <w:pPr>
              <w:spacing w:after="0" w:line="240" w:lineRule="auto"/>
            </w:pPr>
          </w:p>
        </w:tc>
      </w:tr>
      <w:tr w:rsidR="00B25CB0" w14:paraId="70260200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10CAF3BA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4F4D8B2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502A125C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 w:val="restart"/>
            <w:shd w:val="clear" w:color="auto" w:fill="auto"/>
            <w:tcMar>
              <w:left w:w="108" w:type="dxa"/>
            </w:tcMar>
          </w:tcPr>
          <w:p w14:paraId="790F2A43" w14:textId="77777777" w:rsidR="00B25CB0" w:rsidRDefault="00320701">
            <w:pPr>
              <w:spacing w:after="0" w:line="240" w:lineRule="auto"/>
              <w:jc w:val="center"/>
            </w:pPr>
            <w:r>
              <w:t>150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55D53A2F" w14:textId="77777777" w:rsidR="00B25CB0" w:rsidRDefault="00B25CB0">
            <w:pPr>
              <w:spacing w:after="0" w:line="240" w:lineRule="auto"/>
            </w:pPr>
          </w:p>
        </w:tc>
      </w:tr>
      <w:tr w:rsidR="00B25CB0" w14:paraId="5E8BC4C9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D27AD89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6396491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12D3FC00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vMerge/>
            <w:shd w:val="clear" w:color="auto" w:fill="auto"/>
            <w:tcMar>
              <w:left w:w="108" w:type="dxa"/>
            </w:tcMar>
          </w:tcPr>
          <w:p w14:paraId="69774013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1EE1FBF6" w14:textId="77777777" w:rsidR="00B25CB0" w:rsidRDefault="00B25CB0">
            <w:pPr>
              <w:spacing w:after="0" w:line="240" w:lineRule="auto"/>
            </w:pPr>
          </w:p>
        </w:tc>
      </w:tr>
      <w:tr w:rsidR="00B25CB0" w14:paraId="79ECAE6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3094A9B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7FF241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6" w:type="dxa"/>
            <w:shd w:val="clear" w:color="auto" w:fill="auto"/>
            <w:tcMar>
              <w:left w:w="108" w:type="dxa"/>
            </w:tcMar>
          </w:tcPr>
          <w:p w14:paraId="757D6833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410" w:type="dxa"/>
            <w:shd w:val="clear" w:color="auto" w:fill="auto"/>
            <w:tcMar>
              <w:left w:w="108" w:type="dxa"/>
            </w:tcMar>
          </w:tcPr>
          <w:p w14:paraId="67135C65" w14:textId="77777777" w:rsidR="00B25CB0" w:rsidRDefault="00320701">
            <w:pPr>
              <w:spacing w:after="0" w:line="240" w:lineRule="auto"/>
              <w:jc w:val="center"/>
            </w:pPr>
            <w:r>
              <w:t>170</w:t>
            </w:r>
          </w:p>
        </w:tc>
        <w:tc>
          <w:tcPr>
            <w:tcW w:w="2161" w:type="dxa"/>
            <w:shd w:val="clear" w:color="auto" w:fill="auto"/>
            <w:tcMar>
              <w:left w:w="108" w:type="dxa"/>
            </w:tcMar>
          </w:tcPr>
          <w:p w14:paraId="6CCC6FDF" w14:textId="77777777" w:rsidR="00B25CB0" w:rsidRDefault="00B25CB0">
            <w:pPr>
              <w:spacing w:after="0" w:line="240" w:lineRule="auto"/>
            </w:pPr>
          </w:p>
        </w:tc>
      </w:tr>
    </w:tbl>
    <w:p w14:paraId="07EB90F2" w14:textId="77777777" w:rsidR="00B25CB0" w:rsidRDefault="00B25CB0"/>
    <w:p w14:paraId="73243A33" w14:textId="77777777" w:rsidR="00B25CB0" w:rsidRDefault="00B25CB0">
      <w:r>
        <w:object w:dxaOrig="6038" w:dyaOrig="3019" w14:anchorId="3E792DED">
          <v:shape id="ole_rId45" o:spid="_x0000_i1046" style="width:532.5pt;height:266.25pt" coordsize="" o:spt="100" adj="0,,0" path="" stroked="f">
            <v:stroke joinstyle="miter"/>
            <v:imagedata r:id="rId49" o:title=""/>
            <v:formulas/>
            <v:path o:connecttype="segments"/>
          </v:shape>
          <o:OLEObject Type="Embed" ProgID="Visio.Drawing.11" ShapeID="ole_rId45" DrawAspect="Content" ObjectID="_1698306266" r:id="rId50"/>
        </w:object>
      </w:r>
      <w:r>
        <w:object w:dxaOrig="6041" w:dyaOrig="3465" w14:anchorId="49E3AE05">
          <v:shape id="ole_rId47" o:spid="_x0000_i1047" style="width:532.5pt;height:305.25pt" coordsize="" o:spt="100" adj="0,,0" path="" stroked="f">
            <v:stroke joinstyle="miter"/>
            <v:imagedata r:id="rId51" o:title=""/>
            <v:formulas/>
            <v:path o:connecttype="segments"/>
          </v:shape>
          <o:OLEObject Type="Embed" ProgID="Visio.Drawing.11" ShapeID="ole_rId47" DrawAspect="Content" ObjectID="_1698306267" r:id="rId52"/>
        </w:object>
      </w:r>
      <w:r>
        <w:object w:dxaOrig="6041" w:dyaOrig="3421" w14:anchorId="3E97D640">
          <v:shape id="ole_rId49" o:spid="_x0000_i1048" style="width:532.5pt;height:301.5pt" coordsize="" o:spt="100" adj="0,,0" path="" stroked="f">
            <v:stroke joinstyle="miter"/>
            <v:imagedata r:id="rId53" o:title=""/>
            <v:formulas/>
            <v:path o:connecttype="segments"/>
          </v:shape>
          <o:OLEObject Type="Embed" ProgID="Visio.Drawing.11" ShapeID="ole_rId49" DrawAspect="Content" ObjectID="_1698306268" r:id="rId54"/>
        </w:object>
      </w:r>
    </w:p>
    <w:tbl>
      <w:tblPr>
        <w:tblStyle w:val="TableGrid"/>
        <w:tblW w:w="9214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2269"/>
        <w:gridCol w:w="2159"/>
      </w:tblGrid>
      <w:tr w:rsidR="00B25CB0" w14:paraId="76DDA85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FD9AFC3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D38A1C8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0A35C9C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06249655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44A7DD32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69BF207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090285D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5693CF2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153DC7D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193E99AE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119A5BC4" w14:textId="77777777"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 w14:paraId="40F78FA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44DE3F3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B2ED63E" w14:textId="77777777" w:rsidR="00B25CB0" w:rsidRDefault="00320701">
            <w:pPr>
              <w:spacing w:after="0" w:line="240" w:lineRule="auto"/>
            </w:pPr>
            <w:r>
              <w:t>Розетка силовая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EDDD0C0" w14:textId="77777777" w:rsidR="00B25CB0" w:rsidRDefault="00320701">
            <w:pPr>
              <w:spacing w:after="0" w:line="240" w:lineRule="auto"/>
            </w:pPr>
            <w:r>
              <w:t>3 х 2,5</w:t>
            </w:r>
          </w:p>
        </w:tc>
        <w:tc>
          <w:tcPr>
            <w:tcW w:w="2269" w:type="dxa"/>
            <w:shd w:val="clear" w:color="auto" w:fill="auto"/>
            <w:tcMar>
              <w:left w:w="108" w:type="dxa"/>
            </w:tcMar>
          </w:tcPr>
          <w:p w14:paraId="4E9E59D9" w14:textId="77777777" w:rsidR="00B25CB0" w:rsidRDefault="00320701">
            <w:pPr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2BE9BCAA" w14:textId="77777777"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 w14:paraId="122D772E" w14:textId="77777777">
        <w:trPr>
          <w:cantSplit/>
        </w:trPr>
        <w:tc>
          <w:tcPr>
            <w:tcW w:w="534" w:type="dxa"/>
            <w:vMerge w:val="restart"/>
            <w:shd w:val="clear" w:color="auto" w:fill="auto"/>
            <w:tcMar>
              <w:left w:w="108" w:type="dxa"/>
            </w:tcMar>
          </w:tcPr>
          <w:p w14:paraId="744E3DCC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8A5B64A" w14:textId="77777777" w:rsidR="00B25CB0" w:rsidRDefault="00320701">
            <w:pPr>
              <w:spacing w:after="0" w:line="240" w:lineRule="auto"/>
            </w:pPr>
            <w:r>
              <w:t>Выключатель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84F2667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2269" w:type="dxa"/>
            <w:vMerge w:val="restart"/>
            <w:shd w:val="clear" w:color="auto" w:fill="auto"/>
            <w:tcMar>
              <w:left w:w="108" w:type="dxa"/>
            </w:tcMar>
          </w:tcPr>
          <w:p w14:paraId="5F80F816" w14:textId="77777777" w:rsidR="00B25CB0" w:rsidRDefault="00320701">
            <w:pPr>
              <w:spacing w:after="0" w:line="240" w:lineRule="auto"/>
              <w:jc w:val="center"/>
            </w:pPr>
            <w:r>
              <w:t>90</w:t>
            </w: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71BA4672" w14:textId="77777777"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  <w:tr w:rsidR="00B25CB0" w14:paraId="1D8635B5" w14:textId="77777777">
        <w:trPr>
          <w:cantSplit/>
        </w:trPr>
        <w:tc>
          <w:tcPr>
            <w:tcW w:w="534" w:type="dxa"/>
            <w:vMerge/>
            <w:shd w:val="clear" w:color="auto" w:fill="auto"/>
            <w:tcMar>
              <w:left w:w="108" w:type="dxa"/>
            </w:tcMar>
          </w:tcPr>
          <w:p w14:paraId="7541EB9C" w14:textId="77777777" w:rsidR="00B25CB0" w:rsidRDefault="00B25CB0">
            <w:pPr>
              <w:spacing w:after="0" w:line="240" w:lineRule="auto"/>
            </w:pP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CF8BFF2" w14:textId="77777777" w:rsidR="00B25CB0" w:rsidRDefault="00320701">
            <w:pPr>
              <w:spacing w:after="0" w:line="240" w:lineRule="auto"/>
            </w:pPr>
            <w:r>
              <w:t>Регулятор тёплого пола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DE8A5EA" w14:textId="77777777" w:rsidR="00B25CB0" w:rsidRDefault="00320701">
            <w:pPr>
              <w:spacing w:after="0" w:line="240" w:lineRule="auto"/>
            </w:pPr>
            <w:r>
              <w:t>2 х 2,5</w:t>
            </w:r>
          </w:p>
        </w:tc>
        <w:tc>
          <w:tcPr>
            <w:tcW w:w="2269" w:type="dxa"/>
            <w:vMerge/>
            <w:shd w:val="clear" w:color="auto" w:fill="auto"/>
            <w:tcMar>
              <w:left w:w="108" w:type="dxa"/>
            </w:tcMar>
          </w:tcPr>
          <w:p w14:paraId="1131FDB8" w14:textId="77777777" w:rsidR="00B25CB0" w:rsidRDefault="00B25CB0">
            <w:pPr>
              <w:spacing w:after="0" w:line="240" w:lineRule="auto"/>
              <w:jc w:val="center"/>
            </w:pPr>
          </w:p>
        </w:tc>
        <w:tc>
          <w:tcPr>
            <w:tcW w:w="2159" w:type="dxa"/>
            <w:shd w:val="clear" w:color="auto" w:fill="auto"/>
            <w:tcMar>
              <w:left w:w="108" w:type="dxa"/>
            </w:tcMar>
          </w:tcPr>
          <w:p w14:paraId="45DF2B20" w14:textId="77777777"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14:paraId="40C71461" w14:textId="77777777" w:rsidR="00B25CB0" w:rsidRDefault="00B25CB0"/>
    <w:p w14:paraId="3065ACD9" w14:textId="77777777" w:rsidR="00B25CB0" w:rsidRDefault="00320701">
      <w:pPr>
        <w:pStyle w:val="Heading11"/>
        <w:sectPr w:rsidR="00B25CB0">
          <w:pgSz w:w="11906" w:h="16838"/>
          <w:pgMar w:top="425" w:right="539" w:bottom="425" w:left="709" w:header="0" w:footer="0" w:gutter="0"/>
          <w:cols w:space="720"/>
          <w:formProt w:val="0"/>
          <w:docGrid w:linePitch="360" w:charSpace="-2049"/>
        </w:sectPr>
      </w:pPr>
      <w:r>
        <w:lastRenderedPageBreak/>
        <w:t>Освещение / потолочное оборудование</w:t>
      </w:r>
    </w:p>
    <w:p w14:paraId="47A4D1FB" w14:textId="77777777" w:rsidR="00B25CB0" w:rsidRDefault="00D7321F">
      <w:pPr>
        <w:jc w:val="center"/>
        <w:sectPr w:rsidR="00B25CB0">
          <w:pgSz w:w="16838" w:h="23811"/>
          <w:pgMar w:top="426" w:right="537" w:bottom="426" w:left="709" w:header="0" w:footer="0" w:gutter="0"/>
          <w:cols w:space="720"/>
          <w:formProt w:val="0"/>
          <w:docGrid w:linePitch="360" w:charSpace="-2049"/>
        </w:sectPr>
      </w:pPr>
      <w:r>
        <w:lastRenderedPageBreak/>
        <w:pict w14:anchorId="62032652">
          <v:rect id="_x0000_s1031" style="position:absolute;left:0;text-align:left;margin-left:384.75pt;margin-top:539.75pt;width:371.5pt;height:50.8pt;z-index:251663360" strokeweight=".26mm">
            <v:fill color2="black" o:detectmouseclick="t"/>
            <v:textbox>
              <w:txbxContent>
                <w:p w14:paraId="424816CD" w14:textId="77777777" w:rsidR="009E08F3" w:rsidRDefault="009E08F3">
                  <w:pPr>
                    <w:pStyle w:val="a2"/>
                  </w:pPr>
                  <w:r>
                    <w:rPr>
                      <w:sz w:val="48"/>
                    </w:rPr>
                    <w:t>Потолочное оборудование  / свет</w:t>
                  </w:r>
                </w:p>
              </w:txbxContent>
            </v:textbox>
            <w10:wrap type="square"/>
          </v:rect>
        </w:pict>
      </w:r>
      <w:r w:rsidR="00B25CB0">
        <w:object w:dxaOrig="7807" w:dyaOrig="12916" w14:anchorId="2DE20629">
          <v:shape id="ole_rId51" o:spid="_x0000_i1049" style="width:688.5pt;height:1139.25pt" coordsize="" o:spt="100" adj="0,,0" path="" stroked="f">
            <v:stroke joinstyle="miter"/>
            <v:imagedata r:id="rId55" o:title=""/>
            <v:formulas/>
            <v:path o:connecttype="segments"/>
          </v:shape>
          <o:OLEObject Type="Embed" ProgID="Visio.Drawing.11" ShapeID="ole_rId51" DrawAspect="Content" ObjectID="_1698306269" r:id="rId56"/>
        </w:object>
      </w:r>
      <w:r w:rsidR="00B25CB0">
        <w:object w:dxaOrig="7703" w:dyaOrig="12826" w14:anchorId="53131BB9">
          <v:shape id="ole_rId53" o:spid="_x0000_i1050" style="width:679.5pt;height:1131pt" coordsize="" o:spt="100" adj="0,,0" path="" stroked="f">
            <v:stroke joinstyle="miter"/>
            <v:imagedata r:id="rId57" o:title=""/>
            <v:formulas/>
            <v:path o:connecttype="segments"/>
          </v:shape>
          <o:OLEObject Type="Embed" ProgID="Visio.Drawing.11" ShapeID="ole_rId53" DrawAspect="Content" ObjectID="_1698306270" r:id="rId58"/>
        </w:object>
      </w:r>
    </w:p>
    <w:p w14:paraId="19185929" w14:textId="77777777" w:rsidR="00B25CB0" w:rsidRDefault="00B25CB0"/>
    <w:tbl>
      <w:tblPr>
        <w:tblStyle w:val="TableGrid"/>
        <w:tblW w:w="8505" w:type="dxa"/>
        <w:tblCellMar>
          <w:right w:w="28" w:type="dxa"/>
        </w:tblCellMar>
        <w:tblLook w:val="04A0" w:firstRow="1" w:lastRow="0" w:firstColumn="1" w:lastColumn="0" w:noHBand="0" w:noVBand="1"/>
      </w:tblPr>
      <w:tblGrid>
        <w:gridCol w:w="534"/>
        <w:gridCol w:w="2835"/>
        <w:gridCol w:w="1417"/>
        <w:gridCol w:w="1559"/>
        <w:gridCol w:w="2160"/>
      </w:tblGrid>
      <w:tr w:rsidR="00B25CB0" w14:paraId="78D6D66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6213E9A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Гр.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46B8970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Идентификация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C847251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Кабель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0226518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Базовая высота, см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28D1121" w14:textId="77777777" w:rsidR="00B25CB0" w:rsidRDefault="0032070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B25CB0" w14:paraId="7E3EAA83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64ED4A0C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Коридор</w:t>
            </w:r>
          </w:p>
        </w:tc>
      </w:tr>
      <w:tr w:rsidR="00B25CB0" w14:paraId="68368BF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52062F8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8195D8" w14:textId="77777777" w:rsidR="00B25CB0" w:rsidRDefault="00320701">
            <w:pPr>
              <w:spacing w:after="0" w:line="240" w:lineRule="auto"/>
            </w:pPr>
            <w:r>
              <w:t>Точечные осветители на пилястре – 4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45E3977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DCF5456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5E3335F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25F84226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FA47560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33793E8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631EF50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4B6CD91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3F9171C" w14:textId="77777777" w:rsidR="00B25CB0" w:rsidRDefault="00B25CB0">
            <w:pPr>
              <w:spacing w:after="0" w:line="240" w:lineRule="auto"/>
            </w:pPr>
          </w:p>
        </w:tc>
      </w:tr>
      <w:tr w:rsidR="00B25CB0" w14:paraId="11753BB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00E6F64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4D42307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95072E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E54B399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27AF0D1" w14:textId="77777777" w:rsidR="00B25CB0" w:rsidRDefault="00B25CB0">
            <w:pPr>
              <w:spacing w:after="0" w:line="240" w:lineRule="auto"/>
            </w:pPr>
          </w:p>
        </w:tc>
      </w:tr>
      <w:tr w:rsidR="00B25CB0" w14:paraId="50FAFC4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97FF73A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D3C4490" w14:textId="77777777" w:rsidR="00B25CB0" w:rsidRDefault="00320701">
            <w:pPr>
              <w:spacing w:after="0" w:line="240" w:lineRule="auto"/>
            </w:pPr>
            <w:r>
              <w:t>Точечные осветители на пилястре – 6 шт.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C1F0FA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EA803C9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4EA5FD80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6073E04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7AD1565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61AA938" w14:textId="77777777"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7DAA7E7" w14:textId="77777777" w:rsidR="00B25CB0" w:rsidRDefault="00320701">
            <w:pPr>
              <w:spacing w:after="0" w:line="240" w:lineRule="auto"/>
            </w:pPr>
            <w:r>
              <w:t>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A682B98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95D6EE4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6CB8029F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58707151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Кухня</w:t>
            </w:r>
          </w:p>
        </w:tc>
      </w:tr>
      <w:tr w:rsidR="00B25CB0" w14:paraId="4D32B92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A497190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E969F6B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36E9A40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5203C94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0C0BD81" w14:textId="77777777" w:rsidR="00B25CB0" w:rsidRDefault="00B25CB0">
            <w:pPr>
              <w:spacing w:after="0" w:line="240" w:lineRule="auto"/>
            </w:pPr>
          </w:p>
        </w:tc>
      </w:tr>
      <w:tr w:rsidR="00B25CB0" w14:paraId="5C7E19C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DF51AD4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F1309D0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86C3F64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BC8961A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93334D2" w14:textId="77777777" w:rsidR="00B25CB0" w:rsidRDefault="00B25CB0">
            <w:pPr>
              <w:spacing w:after="0" w:line="240" w:lineRule="auto"/>
            </w:pPr>
          </w:p>
        </w:tc>
      </w:tr>
      <w:tr w:rsidR="00B25CB0" w14:paraId="71EEB749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CB0D28B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68A0F1D" w14:textId="77777777"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972A5AD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E4AA508" w14:textId="77777777"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0A9ECCF" w14:textId="77777777" w:rsidR="00B25CB0" w:rsidRDefault="00B25CB0">
            <w:pPr>
              <w:spacing w:after="0" w:line="240" w:lineRule="auto"/>
            </w:pPr>
          </w:p>
        </w:tc>
      </w:tr>
      <w:tr w:rsidR="00B25CB0" w14:paraId="79C66E0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DFA4F8C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6CA9A95" w14:textId="77777777"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5990F30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BE85BBC" w14:textId="77777777" w:rsidR="00B25CB0" w:rsidRDefault="00320701">
            <w:pPr>
              <w:spacing w:after="0" w:line="240" w:lineRule="auto"/>
              <w:jc w:val="center"/>
            </w:pPr>
            <w:r>
              <w:t>145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C141716" w14:textId="77777777" w:rsidR="00B25CB0" w:rsidRDefault="00B25CB0">
            <w:pPr>
              <w:spacing w:after="0" w:line="240" w:lineRule="auto"/>
            </w:pPr>
          </w:p>
        </w:tc>
      </w:tr>
      <w:tr w:rsidR="00B25CB0" w14:paraId="5CD41DA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C77BD83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8AE22A2" w14:textId="77777777"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B7364BD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4EC6FDD" w14:textId="77777777"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D8C5CE3" w14:textId="77777777" w:rsidR="00B25CB0" w:rsidRDefault="00B25CB0">
            <w:pPr>
              <w:spacing w:after="0" w:line="240" w:lineRule="auto"/>
            </w:pPr>
          </w:p>
        </w:tc>
      </w:tr>
      <w:tr w:rsidR="00B25CB0" w14:paraId="6F244DC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0823116" w14:textId="77777777" w:rsidR="00B25CB0" w:rsidRDefault="00320701">
            <w:pPr>
              <w:spacing w:after="0" w:line="240" w:lineRule="auto"/>
            </w:pPr>
            <w:r>
              <w:t>6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DA1F348" w14:textId="77777777" w:rsidR="00B25CB0" w:rsidRDefault="00320701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8FEE647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5D4F275" w14:textId="77777777"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56642F9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7943438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EC9C1B5" w14:textId="77777777" w:rsidR="00B25CB0" w:rsidRDefault="00320701">
            <w:pPr>
              <w:spacing w:after="0" w:line="240" w:lineRule="auto"/>
            </w:pPr>
            <w:r>
              <w:t>7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D192FEA" w14:textId="77777777"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A502B2E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0955144" w14:textId="77777777" w:rsidR="00B25CB0" w:rsidRDefault="00320701">
            <w:pPr>
              <w:spacing w:after="0" w:line="240" w:lineRule="auto"/>
              <w:jc w:val="center"/>
            </w:pPr>
            <w:r>
              <w:t>255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B5B511A" w14:textId="77777777" w:rsidR="00B25CB0" w:rsidRDefault="00B25CB0">
            <w:pPr>
              <w:spacing w:after="0" w:line="240" w:lineRule="auto"/>
            </w:pPr>
          </w:p>
        </w:tc>
      </w:tr>
      <w:tr w:rsidR="00B25CB0" w14:paraId="2CF6B520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481E1B7" w14:textId="77777777" w:rsidR="00B25CB0" w:rsidRDefault="00320701">
            <w:pPr>
              <w:spacing w:after="0" w:line="240" w:lineRule="auto"/>
            </w:pPr>
            <w:r>
              <w:t>8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25BCFD54" w14:textId="77777777" w:rsidR="00B25CB0" w:rsidRDefault="00320701">
            <w:pPr>
              <w:spacing w:after="0" w:line="240" w:lineRule="auto"/>
            </w:pPr>
            <w:r>
              <w:t>Настенный осветитель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E4F3CCE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0DC9B01" w14:textId="77777777" w:rsidR="00B25CB0" w:rsidRDefault="00320701">
            <w:pPr>
              <w:spacing w:after="0" w:line="240" w:lineRule="auto"/>
              <w:jc w:val="center"/>
            </w:pPr>
            <w:r>
              <w:t>220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4A334BFB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17F4ACF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F8F5768" w14:textId="77777777" w:rsidR="00B25CB0" w:rsidRDefault="00320701">
            <w:pPr>
              <w:spacing w:after="0" w:line="240" w:lineRule="auto"/>
            </w:pPr>
            <w:r>
              <w:t>9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918EEE7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C91B749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D313B2C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4B7BDB0" w14:textId="77777777" w:rsidR="00B25CB0" w:rsidRDefault="00B25CB0">
            <w:pPr>
              <w:spacing w:after="0" w:line="240" w:lineRule="auto"/>
            </w:pPr>
          </w:p>
        </w:tc>
      </w:tr>
      <w:tr w:rsidR="00B25CB0" w14:paraId="3C8388A0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209CDAD3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1</w:t>
            </w:r>
          </w:p>
        </w:tc>
      </w:tr>
      <w:tr w:rsidR="00B25CB0" w14:paraId="3A0AA89B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D1D2FE7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3C3793A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D0E6468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C2EEEC8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F8B3205" w14:textId="77777777" w:rsidR="00B25CB0" w:rsidRDefault="00B25CB0">
            <w:pPr>
              <w:spacing w:after="0" w:line="240" w:lineRule="auto"/>
            </w:pPr>
          </w:p>
        </w:tc>
      </w:tr>
      <w:tr w:rsidR="00B25CB0" w14:paraId="0BDDABE5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5F32464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BC7E141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E1934AE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0806EEA6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CFE1E50" w14:textId="77777777" w:rsidR="00B25CB0" w:rsidRDefault="00B25CB0">
            <w:pPr>
              <w:spacing w:after="0" w:line="240" w:lineRule="auto"/>
            </w:pPr>
          </w:p>
        </w:tc>
      </w:tr>
      <w:tr w:rsidR="00B25CB0" w14:paraId="1292C7B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521838F2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4D8411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6D0461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F1D7F86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9B2271A" w14:textId="77777777" w:rsidR="00B25CB0" w:rsidRDefault="00B25CB0">
            <w:pPr>
              <w:spacing w:after="0" w:line="240" w:lineRule="auto"/>
            </w:pPr>
          </w:p>
        </w:tc>
      </w:tr>
      <w:tr w:rsidR="00B25CB0" w14:paraId="1A16322C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24059FD0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6D0B599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FD3698E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C851E30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59E3FAB7" w14:textId="77777777" w:rsidR="00B25CB0" w:rsidRDefault="00B25CB0">
            <w:pPr>
              <w:spacing w:after="0" w:line="240" w:lineRule="auto"/>
            </w:pPr>
          </w:p>
        </w:tc>
      </w:tr>
      <w:tr w:rsidR="00B25CB0" w14:paraId="7398474D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08F86D8" w14:textId="77777777" w:rsidR="00B25CB0" w:rsidRDefault="00320701">
            <w:pPr>
              <w:spacing w:after="0" w:line="240" w:lineRule="auto"/>
            </w:pPr>
            <w: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D34E388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109DB27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2296606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93BBB97" w14:textId="77777777" w:rsidR="00B25CB0" w:rsidRDefault="00B25CB0">
            <w:pPr>
              <w:spacing w:after="0" w:line="240" w:lineRule="auto"/>
            </w:pPr>
          </w:p>
        </w:tc>
      </w:tr>
      <w:tr w:rsidR="00B25CB0" w14:paraId="3C1617E5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33F43EB3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Комната 2</w:t>
            </w:r>
          </w:p>
        </w:tc>
      </w:tr>
      <w:tr w:rsidR="00B25CB0" w14:paraId="537A285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69F6EE1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D6D7A8B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C02E0F2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57C4B19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C59FE35" w14:textId="77777777" w:rsidR="00B25CB0" w:rsidRDefault="00B25CB0">
            <w:pPr>
              <w:spacing w:after="0" w:line="240" w:lineRule="auto"/>
            </w:pPr>
          </w:p>
        </w:tc>
      </w:tr>
      <w:tr w:rsidR="00B25CB0" w14:paraId="55A6E61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069AF61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179CAB2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861D9D0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CEE07E2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2B144BD" w14:textId="77777777" w:rsidR="00B25CB0" w:rsidRDefault="00B25CB0">
            <w:pPr>
              <w:spacing w:after="0" w:line="240" w:lineRule="auto"/>
            </w:pPr>
          </w:p>
        </w:tc>
      </w:tr>
      <w:tr w:rsidR="00B25CB0" w14:paraId="511B4067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ED6F678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7BA572D" w14:textId="77777777" w:rsidR="00B25CB0" w:rsidRDefault="00320701">
            <w:pPr>
              <w:spacing w:after="0" w:line="240" w:lineRule="auto"/>
            </w:pPr>
            <w:r>
              <w:t>Конец провода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2AF1D4E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3042FDF" w14:textId="77777777" w:rsidR="00B25CB0" w:rsidRDefault="00320701">
            <w:pPr>
              <w:spacing w:after="0" w:line="240" w:lineRule="auto"/>
              <w:jc w:val="center"/>
            </w:pPr>
            <w:r>
              <w:t>Пол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02AD657E" w14:textId="77777777" w:rsidR="00B25CB0" w:rsidRDefault="00B25CB0">
            <w:pPr>
              <w:spacing w:after="0" w:line="240" w:lineRule="auto"/>
            </w:pPr>
          </w:p>
        </w:tc>
      </w:tr>
      <w:tr w:rsidR="00B25CB0" w14:paraId="32609ECE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D82A104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767C8A8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389A355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24BC699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00EC9CD" w14:textId="77777777" w:rsidR="00B25CB0" w:rsidRDefault="00B25CB0">
            <w:pPr>
              <w:spacing w:after="0" w:line="240" w:lineRule="auto"/>
            </w:pPr>
          </w:p>
        </w:tc>
      </w:tr>
      <w:tr w:rsidR="00B25CB0" w14:paraId="02DDDE8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3FB91CCD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B92C7C1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9060471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46E527E9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038ECB6" w14:textId="77777777" w:rsidR="00B25CB0" w:rsidRDefault="00B25CB0">
            <w:pPr>
              <w:spacing w:after="0" w:line="240" w:lineRule="auto"/>
            </w:pPr>
          </w:p>
        </w:tc>
      </w:tr>
      <w:tr w:rsidR="00B25CB0" w14:paraId="6B8F3185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14ADD348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Ванна</w:t>
            </w:r>
          </w:p>
        </w:tc>
      </w:tr>
      <w:tr w:rsidR="00B25CB0" w14:paraId="293BBA8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6F6BAD48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10E387A3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3D74206" w14:textId="77777777" w:rsidR="00B25CB0" w:rsidRDefault="00320701">
            <w:pPr>
              <w:spacing w:after="0" w:line="240" w:lineRule="auto"/>
              <w:rPr>
                <w:lang w:val="en-US"/>
              </w:rPr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740C906E" w14:textId="77777777"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10DCB44" w14:textId="77777777" w:rsidR="00B25CB0" w:rsidRDefault="00B25CB0">
            <w:pPr>
              <w:spacing w:after="0" w:line="240" w:lineRule="auto"/>
            </w:pPr>
          </w:p>
        </w:tc>
      </w:tr>
      <w:tr w:rsidR="00B25CB0" w14:paraId="1AB7D82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370C508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843AFE1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67BF1AD6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9756440" w14:textId="77777777" w:rsidR="00B25CB0" w:rsidRDefault="00320701">
            <w:pPr>
              <w:spacing w:after="0" w:line="240" w:lineRule="auto"/>
              <w:jc w:val="center"/>
            </w:pPr>
            <w:r>
              <w:t>180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793C34B" w14:textId="77777777" w:rsidR="00B25CB0" w:rsidRDefault="00B25CB0">
            <w:pPr>
              <w:spacing w:after="0" w:line="240" w:lineRule="auto"/>
            </w:pPr>
          </w:p>
        </w:tc>
      </w:tr>
      <w:tr w:rsidR="00B25CB0" w14:paraId="022FA508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9EB598F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74D7882E" w14:textId="77777777"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0B90469F" w14:textId="77777777" w:rsidR="00B25CB0" w:rsidRDefault="00320701">
            <w:pPr>
              <w:spacing w:after="0" w:line="240" w:lineRule="auto"/>
            </w:pPr>
            <w:r>
              <w:t>2 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38F2099E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867D3A8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63469B42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8DAE4F1" w14:textId="77777777" w:rsidR="00B25CB0" w:rsidRDefault="00320701">
            <w:pPr>
              <w:spacing w:after="0" w:line="240" w:lineRule="auto"/>
            </w:pPr>
            <w:r>
              <w:t>4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08DE4DF" w14:textId="77777777" w:rsidR="00B25CB0" w:rsidRDefault="00320701">
            <w:pPr>
              <w:spacing w:after="0" w:line="240" w:lineRule="auto"/>
            </w:pPr>
            <w:r>
              <w:t>Люстра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5E91F808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20E52D84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130FE165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0CAE84D5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26BF1C54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Туалет</w:t>
            </w:r>
          </w:p>
        </w:tc>
      </w:tr>
      <w:tr w:rsidR="00B25CB0" w14:paraId="0FBD8CA3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1E2A8957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60E39DA7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172401B6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B626820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94178A0" w14:textId="77777777" w:rsidR="00B25CB0" w:rsidRDefault="00B25CB0">
            <w:pPr>
              <w:spacing w:after="0" w:line="240" w:lineRule="auto"/>
            </w:pPr>
          </w:p>
        </w:tc>
      </w:tr>
      <w:tr w:rsidR="00B25CB0" w14:paraId="2B01D6EA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75C8FC03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3A790523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4FC6E7E8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CBB811B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6054A9C5" w14:textId="77777777" w:rsidR="00B25CB0" w:rsidRDefault="00B25CB0">
            <w:pPr>
              <w:spacing w:after="0" w:line="240" w:lineRule="auto"/>
            </w:pPr>
          </w:p>
        </w:tc>
      </w:tr>
      <w:tr w:rsidR="00B25CB0" w14:paraId="61B945B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09E9B84" w14:textId="77777777" w:rsidR="00B25CB0" w:rsidRDefault="00320701">
            <w:pPr>
              <w:spacing w:after="0" w:line="240" w:lineRule="auto"/>
            </w:pPr>
            <w:r>
              <w:t>3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5FC0B586" w14:textId="77777777" w:rsidR="00B25CB0" w:rsidRDefault="00320701">
            <w:pPr>
              <w:spacing w:after="0" w:line="240" w:lineRule="auto"/>
            </w:pPr>
            <w:r>
              <w:t>Датчик присутствия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7F00B3B6" w14:textId="77777777" w:rsidR="00B25CB0" w:rsidRDefault="00320701">
            <w:pPr>
              <w:spacing w:after="0" w:line="240" w:lineRule="auto"/>
            </w:pPr>
            <w:r>
              <w:t>2х J-Y(ST)Y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58FB5735" w14:textId="77777777" w:rsidR="00B25CB0" w:rsidRDefault="00320701">
            <w:pPr>
              <w:spacing w:after="0" w:line="240" w:lineRule="auto"/>
              <w:jc w:val="center"/>
            </w:pPr>
            <w:r>
              <w:t>Потолок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3D4D8377" w14:textId="77777777" w:rsidR="00B25CB0" w:rsidRDefault="00320701">
            <w:pPr>
              <w:spacing w:after="0" w:line="240" w:lineRule="auto"/>
            </w:pPr>
            <w:r>
              <w:t>На гипсокартоне</w:t>
            </w:r>
          </w:p>
        </w:tc>
      </w:tr>
      <w:tr w:rsidR="00B25CB0" w14:paraId="5315C98D" w14:textId="77777777">
        <w:trPr>
          <w:cantSplit/>
        </w:trPr>
        <w:tc>
          <w:tcPr>
            <w:tcW w:w="8505" w:type="dxa"/>
            <w:gridSpan w:val="5"/>
            <w:shd w:val="clear" w:color="auto" w:fill="auto"/>
            <w:tcMar>
              <w:left w:w="108" w:type="dxa"/>
            </w:tcMar>
          </w:tcPr>
          <w:p w14:paraId="1BB392DC" w14:textId="77777777" w:rsidR="00B25CB0" w:rsidRDefault="00320701">
            <w:pPr>
              <w:spacing w:after="0" w:line="240" w:lineRule="auto"/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  <w:u w:val="single"/>
              </w:rPr>
              <w:t>Балкон</w:t>
            </w:r>
          </w:p>
        </w:tc>
      </w:tr>
      <w:tr w:rsidR="00B25CB0" w14:paraId="472088C1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05E218F1" w14:textId="77777777" w:rsidR="00B25CB0" w:rsidRDefault="00320701">
            <w:pPr>
              <w:spacing w:after="0" w:line="240" w:lineRule="auto"/>
            </w:pPr>
            <w:r>
              <w:t>1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4DE38C8C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2D93BD23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17CBBF3C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7E741A43" w14:textId="77777777" w:rsidR="00B25CB0" w:rsidRDefault="00320701">
            <w:pPr>
              <w:spacing w:after="0" w:line="240" w:lineRule="auto"/>
            </w:pPr>
            <w:r>
              <w:t>На вагонке</w:t>
            </w:r>
          </w:p>
        </w:tc>
      </w:tr>
      <w:tr w:rsidR="00B25CB0" w14:paraId="6A6A00CF" w14:textId="77777777">
        <w:trPr>
          <w:cantSplit/>
        </w:trPr>
        <w:tc>
          <w:tcPr>
            <w:tcW w:w="534" w:type="dxa"/>
            <w:shd w:val="clear" w:color="auto" w:fill="auto"/>
            <w:tcMar>
              <w:left w:w="108" w:type="dxa"/>
            </w:tcMar>
          </w:tcPr>
          <w:p w14:paraId="462B3D3D" w14:textId="77777777" w:rsidR="00B25CB0" w:rsidRDefault="00320701">
            <w:pPr>
              <w:spacing w:after="0" w:line="240" w:lineRule="auto"/>
            </w:pPr>
            <w:r>
              <w:t>2</w:t>
            </w:r>
          </w:p>
        </w:tc>
        <w:tc>
          <w:tcPr>
            <w:tcW w:w="2835" w:type="dxa"/>
            <w:shd w:val="clear" w:color="auto" w:fill="auto"/>
            <w:tcMar>
              <w:left w:w="108" w:type="dxa"/>
            </w:tcMar>
          </w:tcPr>
          <w:p w14:paraId="03D920EF" w14:textId="77777777" w:rsidR="00B25CB0" w:rsidRDefault="00320701">
            <w:pPr>
              <w:spacing w:after="0" w:line="240" w:lineRule="auto"/>
            </w:pPr>
            <w:r>
              <w:t>Бра</w:t>
            </w:r>
          </w:p>
        </w:tc>
        <w:tc>
          <w:tcPr>
            <w:tcW w:w="1417" w:type="dxa"/>
            <w:shd w:val="clear" w:color="auto" w:fill="auto"/>
            <w:tcMar>
              <w:left w:w="108" w:type="dxa"/>
            </w:tcMar>
          </w:tcPr>
          <w:p w14:paraId="3BD12726" w14:textId="77777777" w:rsidR="00B25CB0" w:rsidRDefault="00320701">
            <w:pPr>
              <w:spacing w:after="0" w:line="240" w:lineRule="auto"/>
            </w:pPr>
            <w:r>
              <w:t>3 х 1,5</w:t>
            </w:r>
          </w:p>
        </w:tc>
        <w:tc>
          <w:tcPr>
            <w:tcW w:w="1559" w:type="dxa"/>
            <w:shd w:val="clear" w:color="auto" w:fill="auto"/>
            <w:tcMar>
              <w:left w:w="108" w:type="dxa"/>
            </w:tcMar>
          </w:tcPr>
          <w:p w14:paraId="61D7AABA" w14:textId="77777777" w:rsidR="00B25CB0" w:rsidRDefault="00320701">
            <w:pPr>
              <w:spacing w:after="0" w:line="240" w:lineRule="auto"/>
              <w:jc w:val="center"/>
            </w:pPr>
            <w:r>
              <w:t>210</w:t>
            </w:r>
          </w:p>
        </w:tc>
        <w:tc>
          <w:tcPr>
            <w:tcW w:w="2160" w:type="dxa"/>
            <w:shd w:val="clear" w:color="auto" w:fill="auto"/>
            <w:tcMar>
              <w:left w:w="108" w:type="dxa"/>
            </w:tcMar>
          </w:tcPr>
          <w:p w14:paraId="29BD9E2E" w14:textId="77777777" w:rsidR="00B25CB0" w:rsidRDefault="00320701">
            <w:pPr>
              <w:spacing w:after="0" w:line="240" w:lineRule="auto"/>
            </w:pPr>
            <w:r>
              <w:t>На кирпиче</w:t>
            </w:r>
          </w:p>
        </w:tc>
      </w:tr>
    </w:tbl>
    <w:p w14:paraId="7FADE494" w14:textId="77777777" w:rsidR="00B25CB0" w:rsidRDefault="00B25CB0"/>
    <w:p w14:paraId="4D270ABC" w14:textId="77777777" w:rsidR="00B25CB0" w:rsidRDefault="00320701">
      <w:pPr>
        <w:pStyle w:val="Heading11"/>
      </w:pPr>
      <w:r>
        <w:lastRenderedPageBreak/>
        <w:t>Тёплый пол</w:t>
      </w:r>
    </w:p>
    <w:p w14:paraId="6DD3A9A2" w14:textId="77777777" w:rsidR="00B25CB0" w:rsidRDefault="00320701">
      <w:pPr>
        <w:keepNext/>
      </w:pPr>
      <w:r>
        <w:rPr>
          <w:sz w:val="44"/>
          <w:szCs w:val="44"/>
        </w:rPr>
        <w:t>Кухня</w:t>
      </w:r>
    </w:p>
    <w:p w14:paraId="6C1F95CC" w14:textId="77777777" w:rsidR="00B25CB0" w:rsidRDefault="00B25CB0">
      <w:r>
        <w:object w:dxaOrig="6042" w:dyaOrig="7843" w14:anchorId="1F1B7754">
          <v:shape id="ole_rId55" o:spid="_x0000_i1051" style="width:533.25pt;height:691.5pt" coordsize="" o:spt="100" adj="0,,0" path="" stroked="f">
            <v:stroke joinstyle="miter"/>
            <v:imagedata r:id="rId59" o:title=""/>
            <v:formulas/>
            <v:path o:connecttype="segments"/>
          </v:shape>
          <o:OLEObject Type="Embed" ProgID="Visio.Drawing.11" ShapeID="ole_rId55" DrawAspect="Content" ObjectID="_1698306271" r:id="rId60"/>
        </w:object>
      </w:r>
    </w:p>
    <w:p w14:paraId="12C2AD52" w14:textId="77777777"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Ванна</w:t>
      </w:r>
    </w:p>
    <w:p w14:paraId="517FE028" w14:textId="77777777" w:rsidR="00B25CB0" w:rsidRDefault="00B25CB0">
      <w:r>
        <w:object w:dxaOrig="5463" w:dyaOrig="4923" w14:anchorId="7BBD934D">
          <v:shape id="ole_rId57" o:spid="_x0000_i1052" style="width:481.5pt;height:434.25pt" coordsize="" o:spt="100" adj="0,,0" path="" stroked="f">
            <v:stroke joinstyle="miter"/>
            <v:imagedata r:id="rId61" o:title=""/>
            <v:formulas/>
            <v:path o:connecttype="segments"/>
          </v:shape>
          <o:OLEObject Type="Embed" ProgID="Visio.Drawing.11" ShapeID="ole_rId57" DrawAspect="Content" ObjectID="_1698306272" r:id="rId62"/>
        </w:object>
      </w:r>
      <w:r w:rsidR="00320701">
        <w:tab/>
      </w:r>
    </w:p>
    <w:p w14:paraId="31C72F4E" w14:textId="77777777" w:rsidR="00B25CB0" w:rsidRDefault="00320701">
      <w:pPr>
        <w:keepNext/>
        <w:rPr>
          <w:sz w:val="44"/>
          <w:szCs w:val="44"/>
        </w:rPr>
      </w:pPr>
      <w:r>
        <w:rPr>
          <w:sz w:val="44"/>
          <w:szCs w:val="44"/>
        </w:rPr>
        <w:lastRenderedPageBreak/>
        <w:t>Балкон</w:t>
      </w:r>
    </w:p>
    <w:p w14:paraId="416E95D5" w14:textId="77777777" w:rsidR="00B25CB0" w:rsidRDefault="00B25CB0">
      <w:r>
        <w:object w:dxaOrig="6041" w:dyaOrig="3542" w14:anchorId="32C8DD3F">
          <v:shape id="ole_rId59" o:spid="_x0000_i1053" style="width:532.5pt;height:312.75pt" coordsize="" o:spt="100" adj="0,,0" path="" stroked="f">
            <v:stroke joinstyle="miter"/>
            <v:imagedata r:id="rId63" o:title=""/>
            <v:formulas/>
            <v:path o:connecttype="segments"/>
          </v:shape>
          <o:OLEObject Type="Embed" ProgID="Visio.Drawing.11" ShapeID="ole_rId59" DrawAspect="Content" ObjectID="_1698306273" r:id="rId64"/>
        </w:object>
      </w:r>
      <w:r w:rsidR="00320701">
        <w:tab/>
      </w:r>
    </w:p>
    <w:sectPr w:rsidR="00B25CB0" w:rsidSect="00B25CB0">
      <w:pgSz w:w="11906" w:h="16838"/>
      <w:pgMar w:top="425" w:right="539" w:bottom="425" w:left="709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37531"/>
    <w:multiLevelType w:val="multilevel"/>
    <w:tmpl w:val="3BD000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DC5D7C"/>
    <w:multiLevelType w:val="multilevel"/>
    <w:tmpl w:val="4984A24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Ilya G">
    <w15:presenceInfo w15:providerId="Windows Live" w15:userId="a86ffc50ed87386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5CB0"/>
    <w:rsid w:val="001E12D6"/>
    <w:rsid w:val="002519ED"/>
    <w:rsid w:val="00320701"/>
    <w:rsid w:val="005528AA"/>
    <w:rsid w:val="006258AC"/>
    <w:rsid w:val="00637B3E"/>
    <w:rsid w:val="00753621"/>
    <w:rsid w:val="008E1CAE"/>
    <w:rsid w:val="008F2DA1"/>
    <w:rsid w:val="009865C3"/>
    <w:rsid w:val="009E08F3"/>
    <w:rsid w:val="00B25CB0"/>
    <w:rsid w:val="00D7321F"/>
    <w:rsid w:val="00DD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</o:shapelayout>
  </w:shapeDefaults>
  <w:decimalSymbol w:val="."/>
  <w:listSeparator w:val=","/>
  <w14:docId w14:val="24846ED1"/>
  <w15:docId w15:val="{113255B9-E46A-4644-A741-16A33476C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EF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basedOn w:val="Normal"/>
    <w:link w:val="1"/>
    <w:uiPriority w:val="9"/>
    <w:qFormat/>
    <w:rsid w:val="00EF73CB"/>
    <w:pPr>
      <w:keepNext/>
      <w:keepLines/>
      <w:pageBreakBefore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paragraph" w:customStyle="1" w:styleId="Heading21">
    <w:name w:val="Heading 21"/>
    <w:basedOn w:val="Normal"/>
    <w:link w:val="2"/>
    <w:uiPriority w:val="9"/>
    <w:unhideWhenUsed/>
    <w:qFormat/>
    <w:rsid w:val="002602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">
    <w:name w:val="Заголовок 1 Знак"/>
    <w:basedOn w:val="DefaultParagraphFont"/>
    <w:link w:val="Heading11"/>
    <w:uiPriority w:val="9"/>
    <w:qFormat/>
    <w:rsid w:val="00EF73CB"/>
    <w:rPr>
      <w:rFonts w:asciiTheme="majorHAnsi" w:eastAsiaTheme="majorEastAsia" w:hAnsiTheme="majorHAnsi" w:cstheme="majorBidi"/>
      <w:b/>
      <w:bCs/>
      <w:color w:val="365F91" w:themeColor="accent1" w:themeShade="BF"/>
      <w:sz w:val="52"/>
      <w:szCs w:val="28"/>
    </w:rPr>
  </w:style>
  <w:style w:type="character" w:customStyle="1" w:styleId="a">
    <w:name w:val="Текст выноски Знак"/>
    <w:basedOn w:val="DefaultParagraphFont"/>
    <w:uiPriority w:val="99"/>
    <w:semiHidden/>
    <w:qFormat/>
    <w:rsid w:val="006F3E96"/>
    <w:rPr>
      <w:rFonts w:ascii="Tahoma" w:hAnsi="Tahoma" w:cs="Tahoma"/>
      <w:sz w:val="16"/>
      <w:szCs w:val="16"/>
    </w:rPr>
  </w:style>
  <w:style w:type="character" w:customStyle="1" w:styleId="a0">
    <w:name w:val="Название Знак"/>
    <w:basedOn w:val="DefaultParagraphFont"/>
    <w:uiPriority w:val="10"/>
    <w:qFormat/>
    <w:rsid w:val="002602FC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2">
    <w:name w:val="Заголовок 2 Знак"/>
    <w:basedOn w:val="DefaultParagraphFont"/>
    <w:link w:val="Heading21"/>
    <w:uiPriority w:val="9"/>
    <w:qFormat/>
    <w:rsid w:val="00260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ListLabel1">
    <w:name w:val="ListLabel 1"/>
    <w:qFormat/>
    <w:rsid w:val="00B25CB0"/>
    <w:rPr>
      <w:rFonts w:cs="Courier New"/>
    </w:rPr>
  </w:style>
  <w:style w:type="character" w:customStyle="1" w:styleId="ListLabel2">
    <w:name w:val="ListLabel 2"/>
    <w:qFormat/>
    <w:rsid w:val="00B25CB0"/>
    <w:rPr>
      <w:rFonts w:cs="Courier New"/>
    </w:rPr>
  </w:style>
  <w:style w:type="character" w:customStyle="1" w:styleId="ListLabel3">
    <w:name w:val="ListLabel 3"/>
    <w:qFormat/>
    <w:rsid w:val="00B25CB0"/>
    <w:rPr>
      <w:rFonts w:cs="Courier New"/>
    </w:rPr>
  </w:style>
  <w:style w:type="paragraph" w:customStyle="1" w:styleId="a1">
    <w:name w:val="Заголовок"/>
    <w:basedOn w:val="Normal"/>
    <w:next w:val="BodyText"/>
    <w:qFormat/>
    <w:rsid w:val="00B25CB0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B25CB0"/>
    <w:pPr>
      <w:spacing w:after="140" w:line="288" w:lineRule="auto"/>
    </w:pPr>
  </w:style>
  <w:style w:type="paragraph" w:styleId="List">
    <w:name w:val="List"/>
    <w:basedOn w:val="BodyText"/>
    <w:rsid w:val="00B25CB0"/>
    <w:rPr>
      <w:rFonts w:cs="FreeSans"/>
    </w:rPr>
  </w:style>
  <w:style w:type="paragraph" w:customStyle="1" w:styleId="Caption1">
    <w:name w:val="Caption1"/>
    <w:basedOn w:val="Normal"/>
    <w:qFormat/>
    <w:rsid w:val="00B25CB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rsid w:val="00B25CB0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69698D"/>
    <w:pPr>
      <w:ind w:left="720"/>
      <w:contextualSpacing/>
    </w:pPr>
  </w:style>
  <w:style w:type="paragraph" w:styleId="BalloonText">
    <w:name w:val="Balloon Text"/>
    <w:basedOn w:val="Normal"/>
    <w:uiPriority w:val="99"/>
    <w:semiHidden/>
    <w:unhideWhenUsed/>
    <w:qFormat/>
    <w:rsid w:val="006F3E9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itle">
    <w:name w:val="Title"/>
    <w:basedOn w:val="Normal"/>
    <w:uiPriority w:val="10"/>
    <w:qFormat/>
    <w:rsid w:val="002602FC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customStyle="1" w:styleId="a2">
    <w:name w:val="Содержимое врезки"/>
    <w:basedOn w:val="Normal"/>
    <w:qFormat/>
    <w:rsid w:val="00B25CB0"/>
  </w:style>
  <w:style w:type="table" w:styleId="TableGrid">
    <w:name w:val="Table Grid"/>
    <w:basedOn w:val="TableNormal"/>
    <w:uiPriority w:val="59"/>
    <w:rsid w:val="00887F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D732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oleObject" Target="embeddings/oleObject10.bin"/><Relationship Id="rId39" Type="http://schemas.openxmlformats.org/officeDocument/2006/relationships/image" Target="media/image18.emf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6.bin"/><Relationship Id="rId66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image" Target="media/image2.emf"/><Relationship Id="rId51" Type="http://schemas.openxmlformats.org/officeDocument/2006/relationships/image" Target="media/image2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emf"/><Relationship Id="rId67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E79C23-020B-4838-806B-82CAA310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39747</TotalTime>
  <Pages>38</Pages>
  <Words>1160</Words>
  <Characters>6614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Сбербанк России</Company>
  <LinksUpToDate>false</LinksUpToDate>
  <CharactersWithSpaces>7759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Илья Леонидович</dc:creator>
  <dc:description/>
  <cp:lastModifiedBy>Ilya G</cp:lastModifiedBy>
  <cp:revision>31</cp:revision>
  <cp:lastPrinted>2014-09-09T15:42:00Z</cp:lastPrinted>
  <dcterms:created xsi:type="dcterms:W3CDTF">2014-07-20T16:21:00Z</dcterms:created>
  <dcterms:modified xsi:type="dcterms:W3CDTF">2021-11-13T07:57:00Z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Сбербанк России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